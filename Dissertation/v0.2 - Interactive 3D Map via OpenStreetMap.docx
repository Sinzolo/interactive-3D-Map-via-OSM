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AD20" w14:textId="25AF35A1" w:rsidR="00E81978" w:rsidRPr="007C45F7" w:rsidRDefault="00431BDF" w:rsidP="000B62D5">
      <w:pPr>
        <w:pStyle w:val="Title"/>
        <w:rPr>
          <w:noProof w:val="0"/>
        </w:rPr>
      </w:pPr>
      <w:sdt>
        <w:sdtPr>
          <w:rPr>
            <w:noProof w:val="0"/>
          </w:rPr>
          <w:alias w:val="Title:"/>
          <w:tag w:val="Title:"/>
          <w:id w:val="726351117"/>
          <w:placeholder>
            <w:docPart w:val="999B7869EE1EF74987DA1A8432B92CB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4453FD" w:rsidRPr="007C45F7">
            <w:rPr>
              <w:noProof w:val="0"/>
            </w:rPr>
            <w:t>Interactive 3D Map via O</w:t>
          </w:r>
          <w:r w:rsidR="00691BF9" w:rsidRPr="007C45F7">
            <w:rPr>
              <w:noProof w:val="0"/>
            </w:rPr>
            <w:t>pen</w:t>
          </w:r>
          <w:r w:rsidR="004453FD" w:rsidRPr="007C45F7">
            <w:rPr>
              <w:noProof w:val="0"/>
            </w:rPr>
            <w:t>S</w:t>
          </w:r>
          <w:r w:rsidR="00691BF9" w:rsidRPr="007C45F7">
            <w:rPr>
              <w:noProof w:val="0"/>
            </w:rPr>
            <w:t>treet</w:t>
          </w:r>
          <w:r w:rsidR="004453FD" w:rsidRPr="007C45F7">
            <w:rPr>
              <w:noProof w:val="0"/>
            </w:rPr>
            <w:t>M</w:t>
          </w:r>
          <w:r w:rsidR="00691BF9" w:rsidRPr="007C45F7">
            <w:rPr>
              <w:noProof w:val="0"/>
            </w:rPr>
            <w:t>ap</w:t>
          </w:r>
        </w:sdtContent>
      </w:sdt>
    </w:p>
    <w:p w14:paraId="4648A67A" w14:textId="1222302E" w:rsidR="00B823AA" w:rsidRPr="007C45F7" w:rsidRDefault="004453FD" w:rsidP="000B62D5">
      <w:pPr>
        <w:pStyle w:val="Title2"/>
        <w:rPr>
          <w:lang w:val="en-GB"/>
        </w:rPr>
      </w:pPr>
      <w:r w:rsidRPr="007C45F7">
        <w:rPr>
          <w:lang w:val="en-GB"/>
        </w:rPr>
        <w:t>Melchizedek Gray</w:t>
      </w:r>
    </w:p>
    <w:p w14:paraId="449F0A23" w14:textId="349F981C" w:rsidR="007131A7" w:rsidRPr="007C45F7" w:rsidRDefault="007131A7" w:rsidP="000B62D5">
      <w:pPr>
        <w:pStyle w:val="Title2"/>
        <w:rPr>
          <w:lang w:val="en-GB"/>
        </w:rPr>
      </w:pPr>
      <w:r w:rsidRPr="007C45F7">
        <w:rPr>
          <w:lang w:val="en-GB"/>
        </w:rPr>
        <w:t>B.Sc. Computer Science</w:t>
      </w:r>
    </w:p>
    <w:p w14:paraId="3D4DC413" w14:textId="3BB98587" w:rsidR="002E6F3E" w:rsidRPr="007C45F7" w:rsidRDefault="004451F9" w:rsidP="000B62D5">
      <w:pPr>
        <w:pStyle w:val="Title2"/>
        <w:rPr>
          <w:lang w:val="en-GB"/>
        </w:rPr>
      </w:pPr>
      <w:r w:rsidRPr="007C45F7">
        <w:rPr>
          <w:lang w:val="en-GB"/>
        </w:rPr>
        <w:t xml:space="preserve">Lancaster University, England, United </w:t>
      </w:r>
      <w:r w:rsidR="00370601" w:rsidRPr="007C45F7">
        <w:rPr>
          <w:lang w:val="en-GB"/>
        </w:rPr>
        <w:t>Kingdom</w:t>
      </w:r>
    </w:p>
    <w:sdt>
      <w:sdtPr>
        <w:rPr>
          <w:lang w:val="en-GB"/>
        </w:rPr>
        <w:alias w:val="Abstract:"/>
        <w:tag w:val="Abstract:"/>
        <w:id w:val="202146031"/>
        <w:placeholder>
          <w:docPart w:val="2A64C9BA023AFA468C0C6CC35E66291F"/>
        </w:placeholder>
        <w:temporary/>
        <w:showingPlcHdr/>
        <w15:appearance w15:val="hidden"/>
      </w:sdtPr>
      <w:sdtEndPr/>
      <w:sdtContent>
        <w:p w14:paraId="3592FE19" w14:textId="77777777" w:rsidR="00E81978" w:rsidRPr="007C45F7" w:rsidRDefault="005D3A03" w:rsidP="000B62D5">
          <w:pPr>
            <w:pStyle w:val="SectionTitle"/>
            <w:rPr>
              <w:lang w:val="en-GB"/>
            </w:rPr>
          </w:pPr>
          <w:r w:rsidRPr="007C45F7">
            <w:rPr>
              <w:lang w:val="en-GB" w:bidi="en-GB"/>
            </w:rPr>
            <w:t>Abstract</w:t>
          </w:r>
        </w:p>
      </w:sdtContent>
    </w:sdt>
    <w:p w14:paraId="5B0C8ABB" w14:textId="60406A71" w:rsidR="00FD5E4E" w:rsidRPr="007C45F7" w:rsidRDefault="00561478" w:rsidP="000B62D5">
      <w:pPr>
        <w:pStyle w:val="NoSpacing"/>
        <w:spacing w:line="360" w:lineRule="auto"/>
        <w:rPr>
          <w:lang w:val="en-GB"/>
        </w:rPr>
      </w:pPr>
      <w:r w:rsidRPr="007C45F7">
        <w:rPr>
          <w:lang w:val="en-GB"/>
        </w:rPr>
        <w:t xml:space="preserve">Write abstract </w:t>
      </w:r>
      <w:r w:rsidR="001F019C" w:rsidRPr="007C45F7">
        <w:rPr>
          <w:lang w:val="en-GB"/>
        </w:rPr>
        <w:t>here.</w:t>
      </w:r>
    </w:p>
    <w:p w14:paraId="657444DF" w14:textId="77777777" w:rsidR="00BA07D5" w:rsidRPr="007C45F7" w:rsidRDefault="00BA07D5" w:rsidP="000B62D5">
      <w:pPr>
        <w:pStyle w:val="NoSpacing"/>
        <w:spacing w:line="360" w:lineRule="auto"/>
        <w:rPr>
          <w:lang w:val="en-GB"/>
        </w:rPr>
      </w:pPr>
      <w:r w:rsidRPr="007C45F7">
        <w:rPr>
          <w:lang w:val="en-GB"/>
        </w:rPr>
        <w:t>•</w:t>
      </w:r>
      <w:r w:rsidRPr="007C45F7">
        <w:rPr>
          <w:lang w:val="en-GB"/>
        </w:rPr>
        <w:tab/>
        <w:t>Aims</w:t>
      </w:r>
    </w:p>
    <w:p w14:paraId="38830FEE" w14:textId="77777777" w:rsidR="00BA07D5" w:rsidRPr="007C45F7" w:rsidRDefault="00BA07D5" w:rsidP="000B62D5">
      <w:pPr>
        <w:pStyle w:val="NoSpacing"/>
        <w:spacing w:line="360" w:lineRule="auto"/>
        <w:rPr>
          <w:lang w:val="en-GB"/>
        </w:rPr>
      </w:pPr>
      <w:r w:rsidRPr="007C45F7">
        <w:rPr>
          <w:lang w:val="en-GB"/>
        </w:rPr>
        <w:t>•</w:t>
      </w:r>
      <w:r w:rsidRPr="007C45F7">
        <w:rPr>
          <w:lang w:val="en-GB"/>
        </w:rPr>
        <w:tab/>
        <w:t>Design</w:t>
      </w:r>
    </w:p>
    <w:p w14:paraId="1706ED0A" w14:textId="77777777" w:rsidR="00BA07D5" w:rsidRPr="007C45F7" w:rsidRDefault="00BA07D5" w:rsidP="000B62D5">
      <w:pPr>
        <w:pStyle w:val="NoSpacing"/>
        <w:spacing w:line="360" w:lineRule="auto"/>
        <w:rPr>
          <w:lang w:val="en-GB"/>
        </w:rPr>
      </w:pPr>
      <w:r w:rsidRPr="007C45F7">
        <w:rPr>
          <w:lang w:val="en-GB"/>
        </w:rPr>
        <w:t>•</w:t>
      </w:r>
      <w:r w:rsidRPr="007C45F7">
        <w:rPr>
          <w:lang w:val="en-GB"/>
        </w:rPr>
        <w:tab/>
        <w:t>Implementation</w:t>
      </w:r>
    </w:p>
    <w:p w14:paraId="67579C7A" w14:textId="7FC0485C" w:rsidR="00BA07D5" w:rsidRPr="007C45F7" w:rsidRDefault="00BA07D5" w:rsidP="000B62D5">
      <w:pPr>
        <w:pStyle w:val="NoSpacing"/>
        <w:spacing w:line="360" w:lineRule="auto"/>
        <w:rPr>
          <w:lang w:val="en-GB"/>
        </w:rPr>
      </w:pPr>
      <w:r w:rsidRPr="007C45F7">
        <w:rPr>
          <w:lang w:val="en-GB"/>
        </w:rPr>
        <w:t>•</w:t>
      </w:r>
      <w:r w:rsidRPr="007C45F7">
        <w:rPr>
          <w:lang w:val="en-GB"/>
        </w:rPr>
        <w:tab/>
        <w:t>Findings</w:t>
      </w:r>
    </w:p>
    <w:p w14:paraId="4078A7D9" w14:textId="77777777" w:rsidR="00FD5E4E" w:rsidRPr="007C45F7" w:rsidRDefault="00FD5E4E" w:rsidP="000B62D5">
      <w:pPr>
        <w:rPr>
          <w:kern w:val="0"/>
          <w:lang w:val="en-GB"/>
        </w:rPr>
      </w:pPr>
      <w:r w:rsidRPr="007C45F7">
        <w:rPr>
          <w:lang w:val="en-GB"/>
        </w:rPr>
        <w:br w:type="page"/>
      </w:r>
    </w:p>
    <w:p w14:paraId="0EA34A17" w14:textId="56DED038" w:rsidR="00816A9C" w:rsidRDefault="00875F54">
      <w:pPr>
        <w:pStyle w:val="TOC1"/>
        <w:tabs>
          <w:tab w:val="right" w:leader="dot" w:pos="9016"/>
        </w:tabs>
        <w:rPr>
          <w:rFonts w:asciiTheme="minorHAnsi" w:hAnsiTheme="minorHAnsi" w:cstheme="minorBidi"/>
          <w:b w:val="0"/>
          <w:bCs w:val="0"/>
          <w:caps w:val="0"/>
          <w:noProof/>
          <w:kern w:val="0"/>
          <w:lang w:val="en-GB" w:eastAsia="en-GB"/>
        </w:rPr>
      </w:pPr>
      <w:r w:rsidRPr="007C45F7">
        <w:rPr>
          <w:lang w:val="en-GB"/>
        </w:rPr>
        <w:lastRenderedPageBreak/>
        <w:fldChar w:fldCharType="begin"/>
      </w:r>
      <w:r w:rsidRPr="007C45F7">
        <w:rPr>
          <w:lang w:val="en-GB"/>
        </w:rPr>
        <w:instrText xml:space="preserve"> TOC \o "2-3" \h \z \t "Heading 1,1" </w:instrText>
      </w:r>
      <w:r w:rsidRPr="007C45F7">
        <w:rPr>
          <w:lang w:val="en-GB"/>
        </w:rPr>
        <w:fldChar w:fldCharType="separate"/>
      </w:r>
      <w:hyperlink w:anchor="_Toc130253327" w:history="1">
        <w:r w:rsidR="00816A9C" w:rsidRPr="00DF5ED9">
          <w:rPr>
            <w:rStyle w:val="Hyperlink"/>
            <w:noProof/>
            <w:lang w:val="en-GB"/>
          </w:rPr>
          <w:t>Chapter 1. Introduction</w:t>
        </w:r>
        <w:r w:rsidR="00816A9C">
          <w:rPr>
            <w:noProof/>
            <w:webHidden/>
          </w:rPr>
          <w:tab/>
        </w:r>
        <w:r w:rsidR="00816A9C">
          <w:rPr>
            <w:noProof/>
            <w:webHidden/>
          </w:rPr>
          <w:fldChar w:fldCharType="begin"/>
        </w:r>
        <w:r w:rsidR="00816A9C">
          <w:rPr>
            <w:noProof/>
            <w:webHidden/>
          </w:rPr>
          <w:instrText xml:space="preserve"> PAGEREF _Toc130253327 \h </w:instrText>
        </w:r>
        <w:r w:rsidR="00816A9C">
          <w:rPr>
            <w:noProof/>
            <w:webHidden/>
          </w:rPr>
        </w:r>
        <w:r w:rsidR="00816A9C">
          <w:rPr>
            <w:noProof/>
            <w:webHidden/>
          </w:rPr>
          <w:fldChar w:fldCharType="separate"/>
        </w:r>
        <w:r w:rsidR="00816A9C">
          <w:rPr>
            <w:noProof/>
            <w:webHidden/>
          </w:rPr>
          <w:t>4</w:t>
        </w:r>
        <w:r w:rsidR="00816A9C">
          <w:rPr>
            <w:noProof/>
            <w:webHidden/>
          </w:rPr>
          <w:fldChar w:fldCharType="end"/>
        </w:r>
      </w:hyperlink>
    </w:p>
    <w:p w14:paraId="295E0104" w14:textId="00006F83" w:rsidR="00816A9C" w:rsidRDefault="00816A9C">
      <w:pPr>
        <w:pStyle w:val="TOC2"/>
        <w:tabs>
          <w:tab w:val="right" w:leader="dot" w:pos="9016"/>
        </w:tabs>
        <w:rPr>
          <w:rFonts w:cstheme="minorBidi"/>
          <w:b w:val="0"/>
          <w:bCs w:val="0"/>
          <w:noProof/>
          <w:kern w:val="0"/>
          <w:sz w:val="24"/>
          <w:szCs w:val="24"/>
          <w:lang w:val="en-GB" w:eastAsia="en-GB"/>
        </w:rPr>
      </w:pPr>
      <w:hyperlink w:anchor="_Toc130253328" w:history="1">
        <w:r w:rsidRPr="00DF5ED9">
          <w:rPr>
            <w:rStyle w:val="Hyperlink"/>
            <w:noProof/>
            <w:lang w:val="en-GB"/>
          </w:rPr>
          <w:t>1.1 Aims of This Project</w:t>
        </w:r>
        <w:r>
          <w:rPr>
            <w:noProof/>
            <w:webHidden/>
          </w:rPr>
          <w:tab/>
        </w:r>
        <w:r>
          <w:rPr>
            <w:noProof/>
            <w:webHidden/>
          </w:rPr>
          <w:fldChar w:fldCharType="begin"/>
        </w:r>
        <w:r>
          <w:rPr>
            <w:noProof/>
            <w:webHidden/>
          </w:rPr>
          <w:instrText xml:space="preserve"> PAGEREF _Toc130253328 \h </w:instrText>
        </w:r>
        <w:r>
          <w:rPr>
            <w:noProof/>
            <w:webHidden/>
          </w:rPr>
        </w:r>
        <w:r>
          <w:rPr>
            <w:noProof/>
            <w:webHidden/>
          </w:rPr>
          <w:fldChar w:fldCharType="separate"/>
        </w:r>
        <w:r>
          <w:rPr>
            <w:noProof/>
            <w:webHidden/>
          </w:rPr>
          <w:t>5</w:t>
        </w:r>
        <w:r>
          <w:rPr>
            <w:noProof/>
            <w:webHidden/>
          </w:rPr>
          <w:fldChar w:fldCharType="end"/>
        </w:r>
      </w:hyperlink>
    </w:p>
    <w:p w14:paraId="1659B3D3" w14:textId="355D4131" w:rsidR="00816A9C" w:rsidRDefault="00816A9C">
      <w:pPr>
        <w:pStyle w:val="TOC1"/>
        <w:tabs>
          <w:tab w:val="right" w:leader="dot" w:pos="9016"/>
        </w:tabs>
        <w:rPr>
          <w:rFonts w:asciiTheme="minorHAnsi" w:hAnsiTheme="minorHAnsi" w:cstheme="minorBidi"/>
          <w:b w:val="0"/>
          <w:bCs w:val="0"/>
          <w:caps w:val="0"/>
          <w:noProof/>
          <w:kern w:val="0"/>
          <w:lang w:val="en-GB" w:eastAsia="en-GB"/>
        </w:rPr>
      </w:pPr>
      <w:hyperlink w:anchor="_Toc130253329" w:history="1">
        <w:r w:rsidRPr="00DF5ED9">
          <w:rPr>
            <w:rStyle w:val="Hyperlink"/>
            <w:noProof/>
            <w:lang w:val="en-GB"/>
          </w:rPr>
          <w:t>Chapter 2. Background</w:t>
        </w:r>
        <w:r>
          <w:rPr>
            <w:noProof/>
            <w:webHidden/>
          </w:rPr>
          <w:tab/>
        </w:r>
        <w:r>
          <w:rPr>
            <w:noProof/>
            <w:webHidden/>
          </w:rPr>
          <w:fldChar w:fldCharType="begin"/>
        </w:r>
        <w:r>
          <w:rPr>
            <w:noProof/>
            <w:webHidden/>
          </w:rPr>
          <w:instrText xml:space="preserve"> PAGEREF _Toc130253329 \h </w:instrText>
        </w:r>
        <w:r>
          <w:rPr>
            <w:noProof/>
            <w:webHidden/>
          </w:rPr>
        </w:r>
        <w:r>
          <w:rPr>
            <w:noProof/>
            <w:webHidden/>
          </w:rPr>
          <w:fldChar w:fldCharType="separate"/>
        </w:r>
        <w:r>
          <w:rPr>
            <w:noProof/>
            <w:webHidden/>
          </w:rPr>
          <w:t>6</w:t>
        </w:r>
        <w:r>
          <w:rPr>
            <w:noProof/>
            <w:webHidden/>
          </w:rPr>
          <w:fldChar w:fldCharType="end"/>
        </w:r>
      </w:hyperlink>
    </w:p>
    <w:p w14:paraId="0A545011" w14:textId="39CE553D" w:rsidR="00816A9C" w:rsidRDefault="00816A9C">
      <w:pPr>
        <w:pStyle w:val="TOC2"/>
        <w:tabs>
          <w:tab w:val="right" w:leader="dot" w:pos="9016"/>
        </w:tabs>
        <w:rPr>
          <w:rFonts w:cstheme="minorBidi"/>
          <w:b w:val="0"/>
          <w:bCs w:val="0"/>
          <w:noProof/>
          <w:kern w:val="0"/>
          <w:sz w:val="24"/>
          <w:szCs w:val="24"/>
          <w:lang w:val="en-GB" w:eastAsia="en-GB"/>
        </w:rPr>
      </w:pPr>
      <w:hyperlink w:anchor="_Toc130253330" w:history="1">
        <w:r w:rsidRPr="00DF5ED9">
          <w:rPr>
            <w:rStyle w:val="Hyperlink"/>
            <w:noProof/>
            <w:lang w:val="en-GB"/>
          </w:rPr>
          <w:t>2.1 Overview of Existing Navigation Applications</w:t>
        </w:r>
        <w:r>
          <w:rPr>
            <w:noProof/>
            <w:webHidden/>
          </w:rPr>
          <w:tab/>
        </w:r>
        <w:r>
          <w:rPr>
            <w:noProof/>
            <w:webHidden/>
          </w:rPr>
          <w:fldChar w:fldCharType="begin"/>
        </w:r>
        <w:r>
          <w:rPr>
            <w:noProof/>
            <w:webHidden/>
          </w:rPr>
          <w:instrText xml:space="preserve"> PAGEREF _Toc130253330 \h </w:instrText>
        </w:r>
        <w:r>
          <w:rPr>
            <w:noProof/>
            <w:webHidden/>
          </w:rPr>
        </w:r>
        <w:r>
          <w:rPr>
            <w:noProof/>
            <w:webHidden/>
          </w:rPr>
          <w:fldChar w:fldCharType="separate"/>
        </w:r>
        <w:r>
          <w:rPr>
            <w:noProof/>
            <w:webHidden/>
          </w:rPr>
          <w:t>6</w:t>
        </w:r>
        <w:r>
          <w:rPr>
            <w:noProof/>
            <w:webHidden/>
          </w:rPr>
          <w:fldChar w:fldCharType="end"/>
        </w:r>
      </w:hyperlink>
    </w:p>
    <w:p w14:paraId="5F90484F" w14:textId="29742AE0" w:rsidR="00816A9C" w:rsidRDefault="00816A9C">
      <w:pPr>
        <w:pStyle w:val="TOC2"/>
        <w:tabs>
          <w:tab w:val="right" w:leader="dot" w:pos="9016"/>
        </w:tabs>
        <w:rPr>
          <w:rFonts w:cstheme="minorBidi"/>
          <w:b w:val="0"/>
          <w:bCs w:val="0"/>
          <w:noProof/>
          <w:kern w:val="0"/>
          <w:sz w:val="24"/>
          <w:szCs w:val="24"/>
          <w:lang w:val="en-GB" w:eastAsia="en-GB"/>
        </w:rPr>
      </w:pPr>
      <w:hyperlink w:anchor="_Toc130253331" w:history="1">
        <w:r w:rsidRPr="00DF5ED9">
          <w:rPr>
            <w:rStyle w:val="Hyperlink"/>
            <w:noProof/>
            <w:lang w:val="en-GB"/>
          </w:rPr>
          <w:t>2.2 OpenStreetMap</w:t>
        </w:r>
        <w:r>
          <w:rPr>
            <w:noProof/>
            <w:webHidden/>
          </w:rPr>
          <w:tab/>
        </w:r>
        <w:r>
          <w:rPr>
            <w:noProof/>
            <w:webHidden/>
          </w:rPr>
          <w:fldChar w:fldCharType="begin"/>
        </w:r>
        <w:r>
          <w:rPr>
            <w:noProof/>
            <w:webHidden/>
          </w:rPr>
          <w:instrText xml:space="preserve"> PAGEREF _Toc130253331 \h </w:instrText>
        </w:r>
        <w:r>
          <w:rPr>
            <w:noProof/>
            <w:webHidden/>
          </w:rPr>
        </w:r>
        <w:r>
          <w:rPr>
            <w:noProof/>
            <w:webHidden/>
          </w:rPr>
          <w:fldChar w:fldCharType="separate"/>
        </w:r>
        <w:r>
          <w:rPr>
            <w:noProof/>
            <w:webHidden/>
          </w:rPr>
          <w:t>6</w:t>
        </w:r>
        <w:r>
          <w:rPr>
            <w:noProof/>
            <w:webHidden/>
          </w:rPr>
          <w:fldChar w:fldCharType="end"/>
        </w:r>
      </w:hyperlink>
    </w:p>
    <w:p w14:paraId="3D32D804" w14:textId="14E5ADFF" w:rsidR="00816A9C" w:rsidRDefault="00816A9C">
      <w:pPr>
        <w:pStyle w:val="TOC2"/>
        <w:tabs>
          <w:tab w:val="right" w:leader="dot" w:pos="9016"/>
        </w:tabs>
        <w:rPr>
          <w:rFonts w:cstheme="minorBidi"/>
          <w:b w:val="0"/>
          <w:bCs w:val="0"/>
          <w:noProof/>
          <w:kern w:val="0"/>
          <w:sz w:val="24"/>
          <w:szCs w:val="24"/>
          <w:lang w:val="en-GB" w:eastAsia="en-GB"/>
        </w:rPr>
      </w:pPr>
      <w:hyperlink w:anchor="_Toc130253332" w:history="1">
        <w:r w:rsidRPr="00DF5ED9">
          <w:rPr>
            <w:rStyle w:val="Hyperlink"/>
            <w:noProof/>
            <w:lang w:val="en-GB"/>
          </w:rPr>
          <w:t>2.3 A-Frame</w:t>
        </w:r>
        <w:r>
          <w:rPr>
            <w:noProof/>
            <w:webHidden/>
          </w:rPr>
          <w:tab/>
        </w:r>
        <w:r>
          <w:rPr>
            <w:noProof/>
            <w:webHidden/>
          </w:rPr>
          <w:fldChar w:fldCharType="begin"/>
        </w:r>
        <w:r>
          <w:rPr>
            <w:noProof/>
            <w:webHidden/>
          </w:rPr>
          <w:instrText xml:space="preserve"> PAGEREF _Toc130253332 \h </w:instrText>
        </w:r>
        <w:r>
          <w:rPr>
            <w:noProof/>
            <w:webHidden/>
          </w:rPr>
        </w:r>
        <w:r>
          <w:rPr>
            <w:noProof/>
            <w:webHidden/>
          </w:rPr>
          <w:fldChar w:fldCharType="separate"/>
        </w:r>
        <w:r>
          <w:rPr>
            <w:noProof/>
            <w:webHidden/>
          </w:rPr>
          <w:t>7</w:t>
        </w:r>
        <w:r>
          <w:rPr>
            <w:noProof/>
            <w:webHidden/>
          </w:rPr>
          <w:fldChar w:fldCharType="end"/>
        </w:r>
      </w:hyperlink>
    </w:p>
    <w:p w14:paraId="6295D8B5" w14:textId="3BBA6425" w:rsidR="00816A9C" w:rsidRDefault="00816A9C">
      <w:pPr>
        <w:pStyle w:val="TOC2"/>
        <w:tabs>
          <w:tab w:val="right" w:leader="dot" w:pos="9016"/>
        </w:tabs>
        <w:rPr>
          <w:rFonts w:cstheme="minorBidi"/>
          <w:b w:val="0"/>
          <w:bCs w:val="0"/>
          <w:noProof/>
          <w:kern w:val="0"/>
          <w:sz w:val="24"/>
          <w:szCs w:val="24"/>
          <w:lang w:val="en-GB" w:eastAsia="en-GB"/>
        </w:rPr>
      </w:pPr>
      <w:hyperlink w:anchor="_Toc130253333" w:history="1">
        <w:r w:rsidRPr="00DF5ED9">
          <w:rPr>
            <w:rStyle w:val="Hyperlink"/>
            <w:noProof/>
            <w:lang w:val="en-GB"/>
          </w:rPr>
          <w:t>2.4 Robert Kaiser’s VR Map</w:t>
        </w:r>
        <w:r>
          <w:rPr>
            <w:noProof/>
            <w:webHidden/>
          </w:rPr>
          <w:tab/>
        </w:r>
        <w:r>
          <w:rPr>
            <w:noProof/>
            <w:webHidden/>
          </w:rPr>
          <w:fldChar w:fldCharType="begin"/>
        </w:r>
        <w:r>
          <w:rPr>
            <w:noProof/>
            <w:webHidden/>
          </w:rPr>
          <w:instrText xml:space="preserve"> PAGEREF _Toc130253333 \h </w:instrText>
        </w:r>
        <w:r>
          <w:rPr>
            <w:noProof/>
            <w:webHidden/>
          </w:rPr>
        </w:r>
        <w:r>
          <w:rPr>
            <w:noProof/>
            <w:webHidden/>
          </w:rPr>
          <w:fldChar w:fldCharType="separate"/>
        </w:r>
        <w:r>
          <w:rPr>
            <w:noProof/>
            <w:webHidden/>
          </w:rPr>
          <w:t>9</w:t>
        </w:r>
        <w:r>
          <w:rPr>
            <w:noProof/>
            <w:webHidden/>
          </w:rPr>
          <w:fldChar w:fldCharType="end"/>
        </w:r>
      </w:hyperlink>
    </w:p>
    <w:p w14:paraId="29A78DFE" w14:textId="00E83FF0" w:rsidR="00816A9C" w:rsidRDefault="00816A9C">
      <w:pPr>
        <w:pStyle w:val="TOC1"/>
        <w:tabs>
          <w:tab w:val="right" w:leader="dot" w:pos="9016"/>
        </w:tabs>
        <w:rPr>
          <w:rFonts w:asciiTheme="minorHAnsi" w:hAnsiTheme="minorHAnsi" w:cstheme="minorBidi"/>
          <w:b w:val="0"/>
          <w:bCs w:val="0"/>
          <w:caps w:val="0"/>
          <w:noProof/>
          <w:kern w:val="0"/>
          <w:lang w:val="en-GB" w:eastAsia="en-GB"/>
        </w:rPr>
      </w:pPr>
      <w:hyperlink w:anchor="_Toc130253334" w:history="1">
        <w:r w:rsidRPr="00DF5ED9">
          <w:rPr>
            <w:rStyle w:val="Hyperlink"/>
            <w:noProof/>
            <w:lang w:val="en-GB"/>
          </w:rPr>
          <w:t>Chapter 3. Technical Implementation</w:t>
        </w:r>
        <w:r>
          <w:rPr>
            <w:noProof/>
            <w:webHidden/>
          </w:rPr>
          <w:tab/>
        </w:r>
        <w:r>
          <w:rPr>
            <w:noProof/>
            <w:webHidden/>
          </w:rPr>
          <w:fldChar w:fldCharType="begin"/>
        </w:r>
        <w:r>
          <w:rPr>
            <w:noProof/>
            <w:webHidden/>
          </w:rPr>
          <w:instrText xml:space="preserve"> PAGEREF _Toc130253334 \h </w:instrText>
        </w:r>
        <w:r>
          <w:rPr>
            <w:noProof/>
            <w:webHidden/>
          </w:rPr>
        </w:r>
        <w:r>
          <w:rPr>
            <w:noProof/>
            <w:webHidden/>
          </w:rPr>
          <w:fldChar w:fldCharType="separate"/>
        </w:r>
        <w:r>
          <w:rPr>
            <w:noProof/>
            <w:webHidden/>
          </w:rPr>
          <w:t>11</w:t>
        </w:r>
        <w:r>
          <w:rPr>
            <w:noProof/>
            <w:webHidden/>
          </w:rPr>
          <w:fldChar w:fldCharType="end"/>
        </w:r>
      </w:hyperlink>
    </w:p>
    <w:p w14:paraId="1BFF14E1" w14:textId="367406DC" w:rsidR="00816A9C" w:rsidRDefault="00816A9C">
      <w:pPr>
        <w:pStyle w:val="TOC2"/>
        <w:tabs>
          <w:tab w:val="right" w:leader="dot" w:pos="9016"/>
        </w:tabs>
        <w:rPr>
          <w:rFonts w:cstheme="minorBidi"/>
          <w:b w:val="0"/>
          <w:bCs w:val="0"/>
          <w:noProof/>
          <w:kern w:val="0"/>
          <w:sz w:val="24"/>
          <w:szCs w:val="24"/>
          <w:lang w:val="en-GB" w:eastAsia="en-GB"/>
        </w:rPr>
      </w:pPr>
      <w:hyperlink w:anchor="_Toc130253335" w:history="1">
        <w:r w:rsidRPr="00DF5ED9">
          <w:rPr>
            <w:rStyle w:val="Hyperlink"/>
            <w:noProof/>
            <w:lang w:val="en-GB"/>
          </w:rPr>
          <w:t>3.1 Design of the System</w:t>
        </w:r>
        <w:r>
          <w:rPr>
            <w:noProof/>
            <w:webHidden/>
          </w:rPr>
          <w:tab/>
        </w:r>
        <w:r>
          <w:rPr>
            <w:noProof/>
            <w:webHidden/>
          </w:rPr>
          <w:fldChar w:fldCharType="begin"/>
        </w:r>
        <w:r>
          <w:rPr>
            <w:noProof/>
            <w:webHidden/>
          </w:rPr>
          <w:instrText xml:space="preserve"> PAGEREF _Toc130253335 \h </w:instrText>
        </w:r>
        <w:r>
          <w:rPr>
            <w:noProof/>
            <w:webHidden/>
          </w:rPr>
        </w:r>
        <w:r>
          <w:rPr>
            <w:noProof/>
            <w:webHidden/>
          </w:rPr>
          <w:fldChar w:fldCharType="separate"/>
        </w:r>
        <w:r>
          <w:rPr>
            <w:noProof/>
            <w:webHidden/>
          </w:rPr>
          <w:t>11</w:t>
        </w:r>
        <w:r>
          <w:rPr>
            <w:noProof/>
            <w:webHidden/>
          </w:rPr>
          <w:fldChar w:fldCharType="end"/>
        </w:r>
      </w:hyperlink>
    </w:p>
    <w:p w14:paraId="23D0B9C8" w14:textId="76FD36DF" w:rsidR="00816A9C" w:rsidRDefault="00816A9C">
      <w:pPr>
        <w:pStyle w:val="TOC2"/>
        <w:tabs>
          <w:tab w:val="right" w:leader="dot" w:pos="9016"/>
        </w:tabs>
        <w:rPr>
          <w:rFonts w:cstheme="minorBidi"/>
          <w:b w:val="0"/>
          <w:bCs w:val="0"/>
          <w:noProof/>
          <w:kern w:val="0"/>
          <w:sz w:val="24"/>
          <w:szCs w:val="24"/>
          <w:lang w:val="en-GB" w:eastAsia="en-GB"/>
        </w:rPr>
      </w:pPr>
      <w:hyperlink w:anchor="_Toc130253336" w:history="1">
        <w:r w:rsidRPr="00DF5ED9">
          <w:rPr>
            <w:rStyle w:val="Hyperlink"/>
            <w:noProof/>
            <w:lang w:val="en-GB"/>
          </w:rPr>
          <w:t>3.2 Requirements</w:t>
        </w:r>
        <w:r>
          <w:rPr>
            <w:noProof/>
            <w:webHidden/>
          </w:rPr>
          <w:tab/>
        </w:r>
        <w:r>
          <w:rPr>
            <w:noProof/>
            <w:webHidden/>
          </w:rPr>
          <w:fldChar w:fldCharType="begin"/>
        </w:r>
        <w:r>
          <w:rPr>
            <w:noProof/>
            <w:webHidden/>
          </w:rPr>
          <w:instrText xml:space="preserve"> PAGEREF _Toc130253336 \h </w:instrText>
        </w:r>
        <w:r>
          <w:rPr>
            <w:noProof/>
            <w:webHidden/>
          </w:rPr>
        </w:r>
        <w:r>
          <w:rPr>
            <w:noProof/>
            <w:webHidden/>
          </w:rPr>
          <w:fldChar w:fldCharType="separate"/>
        </w:r>
        <w:r>
          <w:rPr>
            <w:noProof/>
            <w:webHidden/>
          </w:rPr>
          <w:t>11</w:t>
        </w:r>
        <w:r>
          <w:rPr>
            <w:noProof/>
            <w:webHidden/>
          </w:rPr>
          <w:fldChar w:fldCharType="end"/>
        </w:r>
      </w:hyperlink>
    </w:p>
    <w:p w14:paraId="1973F06C" w14:textId="588ACD65" w:rsidR="00816A9C" w:rsidRDefault="00816A9C">
      <w:pPr>
        <w:pStyle w:val="TOC2"/>
        <w:tabs>
          <w:tab w:val="right" w:leader="dot" w:pos="9016"/>
        </w:tabs>
        <w:rPr>
          <w:rFonts w:cstheme="minorBidi"/>
          <w:b w:val="0"/>
          <w:bCs w:val="0"/>
          <w:noProof/>
          <w:kern w:val="0"/>
          <w:sz w:val="24"/>
          <w:szCs w:val="24"/>
          <w:lang w:val="en-GB" w:eastAsia="en-GB"/>
        </w:rPr>
      </w:pPr>
      <w:hyperlink w:anchor="_Toc130253337" w:history="1">
        <w:r w:rsidRPr="00DF5ED9">
          <w:rPr>
            <w:rStyle w:val="Hyperlink"/>
            <w:noProof/>
            <w:lang w:val="en-GB"/>
          </w:rPr>
          <w:t>3.3 Overview of Languages and Software Used</w:t>
        </w:r>
        <w:r>
          <w:rPr>
            <w:noProof/>
            <w:webHidden/>
          </w:rPr>
          <w:tab/>
        </w:r>
        <w:r>
          <w:rPr>
            <w:noProof/>
            <w:webHidden/>
          </w:rPr>
          <w:fldChar w:fldCharType="begin"/>
        </w:r>
        <w:r>
          <w:rPr>
            <w:noProof/>
            <w:webHidden/>
          </w:rPr>
          <w:instrText xml:space="preserve"> PAGEREF _Toc130253337 \h </w:instrText>
        </w:r>
        <w:r>
          <w:rPr>
            <w:noProof/>
            <w:webHidden/>
          </w:rPr>
        </w:r>
        <w:r>
          <w:rPr>
            <w:noProof/>
            <w:webHidden/>
          </w:rPr>
          <w:fldChar w:fldCharType="separate"/>
        </w:r>
        <w:r>
          <w:rPr>
            <w:noProof/>
            <w:webHidden/>
          </w:rPr>
          <w:t>12</w:t>
        </w:r>
        <w:r>
          <w:rPr>
            <w:noProof/>
            <w:webHidden/>
          </w:rPr>
          <w:fldChar w:fldCharType="end"/>
        </w:r>
      </w:hyperlink>
    </w:p>
    <w:p w14:paraId="0FDB0CA5" w14:textId="31D01ECA" w:rsidR="00816A9C" w:rsidRDefault="00816A9C">
      <w:pPr>
        <w:pStyle w:val="TOC3"/>
        <w:tabs>
          <w:tab w:val="right" w:leader="dot" w:pos="9016"/>
        </w:tabs>
        <w:rPr>
          <w:rFonts w:cstheme="minorBidi"/>
          <w:noProof/>
          <w:kern w:val="0"/>
          <w:sz w:val="24"/>
          <w:szCs w:val="24"/>
          <w:lang w:val="en-GB" w:eastAsia="en-GB"/>
        </w:rPr>
      </w:pPr>
      <w:hyperlink w:anchor="_Toc130253338" w:history="1">
        <w:r w:rsidRPr="00DF5ED9">
          <w:rPr>
            <w:rStyle w:val="Hyperlink"/>
            <w:noProof/>
            <w:lang w:val="en-GB"/>
          </w:rPr>
          <w:t>3.3.1 General Development Setup</w:t>
        </w:r>
        <w:r>
          <w:rPr>
            <w:noProof/>
            <w:webHidden/>
          </w:rPr>
          <w:tab/>
        </w:r>
        <w:r>
          <w:rPr>
            <w:noProof/>
            <w:webHidden/>
          </w:rPr>
          <w:fldChar w:fldCharType="begin"/>
        </w:r>
        <w:r>
          <w:rPr>
            <w:noProof/>
            <w:webHidden/>
          </w:rPr>
          <w:instrText xml:space="preserve"> PAGEREF _Toc130253338 \h </w:instrText>
        </w:r>
        <w:r>
          <w:rPr>
            <w:noProof/>
            <w:webHidden/>
          </w:rPr>
        </w:r>
        <w:r>
          <w:rPr>
            <w:noProof/>
            <w:webHidden/>
          </w:rPr>
          <w:fldChar w:fldCharType="separate"/>
        </w:r>
        <w:r>
          <w:rPr>
            <w:noProof/>
            <w:webHidden/>
          </w:rPr>
          <w:t>12</w:t>
        </w:r>
        <w:r>
          <w:rPr>
            <w:noProof/>
            <w:webHidden/>
          </w:rPr>
          <w:fldChar w:fldCharType="end"/>
        </w:r>
      </w:hyperlink>
    </w:p>
    <w:p w14:paraId="6180CC43" w14:textId="1070AC85" w:rsidR="00816A9C" w:rsidRDefault="00816A9C">
      <w:pPr>
        <w:pStyle w:val="TOC2"/>
        <w:tabs>
          <w:tab w:val="right" w:leader="dot" w:pos="9016"/>
        </w:tabs>
        <w:rPr>
          <w:rFonts w:cstheme="minorBidi"/>
          <w:b w:val="0"/>
          <w:bCs w:val="0"/>
          <w:noProof/>
          <w:kern w:val="0"/>
          <w:sz w:val="24"/>
          <w:szCs w:val="24"/>
          <w:lang w:val="en-GB" w:eastAsia="en-GB"/>
        </w:rPr>
      </w:pPr>
      <w:hyperlink w:anchor="_Toc130253339" w:history="1">
        <w:r w:rsidRPr="00DF5ED9">
          <w:rPr>
            <w:rStyle w:val="Hyperlink"/>
            <w:noProof/>
            <w:lang w:val="en-GB"/>
          </w:rPr>
          <w:t>3.4 Discussion of</w:t>
        </w:r>
        <w:r w:rsidRPr="00DF5ED9">
          <w:rPr>
            <w:rStyle w:val="Hyperlink"/>
            <w:noProof/>
            <w:lang w:val="en-GB"/>
          </w:rPr>
          <w:t xml:space="preserve"> </w:t>
        </w:r>
        <w:r w:rsidRPr="00DF5ED9">
          <w:rPr>
            <w:rStyle w:val="Hyperlink"/>
            <w:noProof/>
            <w:lang w:val="en-GB"/>
          </w:rPr>
          <w:t>OpenStreetMap Data Integration</w:t>
        </w:r>
        <w:r>
          <w:rPr>
            <w:noProof/>
            <w:webHidden/>
          </w:rPr>
          <w:tab/>
        </w:r>
        <w:r>
          <w:rPr>
            <w:noProof/>
            <w:webHidden/>
          </w:rPr>
          <w:fldChar w:fldCharType="begin"/>
        </w:r>
        <w:r>
          <w:rPr>
            <w:noProof/>
            <w:webHidden/>
          </w:rPr>
          <w:instrText xml:space="preserve"> PAGEREF _Toc130253339 \h </w:instrText>
        </w:r>
        <w:r>
          <w:rPr>
            <w:noProof/>
            <w:webHidden/>
          </w:rPr>
        </w:r>
        <w:r>
          <w:rPr>
            <w:noProof/>
            <w:webHidden/>
          </w:rPr>
          <w:fldChar w:fldCharType="separate"/>
        </w:r>
        <w:r>
          <w:rPr>
            <w:noProof/>
            <w:webHidden/>
          </w:rPr>
          <w:t>12</w:t>
        </w:r>
        <w:r>
          <w:rPr>
            <w:noProof/>
            <w:webHidden/>
          </w:rPr>
          <w:fldChar w:fldCharType="end"/>
        </w:r>
      </w:hyperlink>
    </w:p>
    <w:p w14:paraId="25291AA1" w14:textId="1B7C2FAC" w:rsidR="00816A9C" w:rsidRDefault="00816A9C">
      <w:pPr>
        <w:pStyle w:val="TOC3"/>
        <w:tabs>
          <w:tab w:val="right" w:leader="dot" w:pos="9016"/>
        </w:tabs>
        <w:rPr>
          <w:rFonts w:cstheme="minorBidi"/>
          <w:noProof/>
          <w:kern w:val="0"/>
          <w:sz w:val="24"/>
          <w:szCs w:val="24"/>
          <w:lang w:val="en-GB" w:eastAsia="en-GB"/>
        </w:rPr>
      </w:pPr>
      <w:hyperlink w:anchor="_Toc130253340" w:history="1">
        <w:r w:rsidRPr="00DF5ED9">
          <w:rPr>
            <w:rStyle w:val="Hyperlink"/>
            <w:noProof/>
            <w:lang w:val="en-GB"/>
          </w:rPr>
          <w:t>3.4.1 Getting the Data and Displaying It</w:t>
        </w:r>
        <w:r>
          <w:rPr>
            <w:noProof/>
            <w:webHidden/>
          </w:rPr>
          <w:tab/>
        </w:r>
        <w:r>
          <w:rPr>
            <w:noProof/>
            <w:webHidden/>
          </w:rPr>
          <w:fldChar w:fldCharType="begin"/>
        </w:r>
        <w:r>
          <w:rPr>
            <w:noProof/>
            <w:webHidden/>
          </w:rPr>
          <w:instrText xml:space="preserve"> PAGEREF _Toc130253340 \h </w:instrText>
        </w:r>
        <w:r>
          <w:rPr>
            <w:noProof/>
            <w:webHidden/>
          </w:rPr>
        </w:r>
        <w:r>
          <w:rPr>
            <w:noProof/>
            <w:webHidden/>
          </w:rPr>
          <w:fldChar w:fldCharType="separate"/>
        </w:r>
        <w:r>
          <w:rPr>
            <w:noProof/>
            <w:webHidden/>
          </w:rPr>
          <w:t>12</w:t>
        </w:r>
        <w:r>
          <w:rPr>
            <w:noProof/>
            <w:webHidden/>
          </w:rPr>
          <w:fldChar w:fldCharType="end"/>
        </w:r>
      </w:hyperlink>
    </w:p>
    <w:p w14:paraId="34EF68BB" w14:textId="57E49802" w:rsidR="00816A9C" w:rsidRDefault="00816A9C">
      <w:pPr>
        <w:pStyle w:val="TOC2"/>
        <w:tabs>
          <w:tab w:val="right" w:leader="dot" w:pos="9016"/>
        </w:tabs>
        <w:rPr>
          <w:rFonts w:cstheme="minorBidi"/>
          <w:b w:val="0"/>
          <w:bCs w:val="0"/>
          <w:noProof/>
          <w:kern w:val="0"/>
          <w:sz w:val="24"/>
          <w:szCs w:val="24"/>
          <w:lang w:val="en-GB" w:eastAsia="en-GB"/>
        </w:rPr>
      </w:pPr>
      <w:hyperlink w:anchor="_Toc130253341" w:history="1">
        <w:r w:rsidRPr="00DF5ED9">
          <w:rPr>
            <w:rStyle w:val="Hyperlink"/>
            <w:noProof/>
            <w:lang w:val="en-GB"/>
          </w:rPr>
          <w:t>3.5 Explanation of 3D Rendering and Interactive Components</w:t>
        </w:r>
        <w:r>
          <w:rPr>
            <w:noProof/>
            <w:webHidden/>
          </w:rPr>
          <w:tab/>
        </w:r>
        <w:r>
          <w:rPr>
            <w:noProof/>
            <w:webHidden/>
          </w:rPr>
          <w:fldChar w:fldCharType="begin"/>
        </w:r>
        <w:r>
          <w:rPr>
            <w:noProof/>
            <w:webHidden/>
          </w:rPr>
          <w:instrText xml:space="preserve"> PAGEREF _Toc130253341 \h </w:instrText>
        </w:r>
        <w:r>
          <w:rPr>
            <w:noProof/>
            <w:webHidden/>
          </w:rPr>
        </w:r>
        <w:r>
          <w:rPr>
            <w:noProof/>
            <w:webHidden/>
          </w:rPr>
          <w:fldChar w:fldCharType="separate"/>
        </w:r>
        <w:r>
          <w:rPr>
            <w:noProof/>
            <w:webHidden/>
          </w:rPr>
          <w:t>14</w:t>
        </w:r>
        <w:r>
          <w:rPr>
            <w:noProof/>
            <w:webHidden/>
          </w:rPr>
          <w:fldChar w:fldCharType="end"/>
        </w:r>
      </w:hyperlink>
    </w:p>
    <w:p w14:paraId="5F91AA65" w14:textId="2E7AF4F9" w:rsidR="00816A9C" w:rsidRDefault="00816A9C">
      <w:pPr>
        <w:pStyle w:val="TOC2"/>
        <w:tabs>
          <w:tab w:val="right" w:leader="dot" w:pos="9016"/>
        </w:tabs>
        <w:rPr>
          <w:rFonts w:cstheme="minorBidi"/>
          <w:b w:val="0"/>
          <w:bCs w:val="0"/>
          <w:noProof/>
          <w:kern w:val="0"/>
          <w:sz w:val="24"/>
          <w:szCs w:val="24"/>
          <w:lang w:val="en-GB" w:eastAsia="en-GB"/>
        </w:rPr>
      </w:pPr>
      <w:hyperlink w:anchor="_Toc130253342" w:history="1">
        <w:r w:rsidRPr="00DF5ED9">
          <w:rPr>
            <w:rStyle w:val="Hyperlink"/>
            <w:noProof/>
            <w:lang w:val="en-GB"/>
          </w:rPr>
          <w:t>3.6 Height Accurate Map</w:t>
        </w:r>
        <w:r>
          <w:rPr>
            <w:noProof/>
            <w:webHidden/>
          </w:rPr>
          <w:tab/>
        </w:r>
        <w:r>
          <w:rPr>
            <w:noProof/>
            <w:webHidden/>
          </w:rPr>
          <w:fldChar w:fldCharType="begin"/>
        </w:r>
        <w:r>
          <w:rPr>
            <w:noProof/>
            <w:webHidden/>
          </w:rPr>
          <w:instrText xml:space="preserve"> PAGEREF _Toc130253342 \h </w:instrText>
        </w:r>
        <w:r>
          <w:rPr>
            <w:noProof/>
            <w:webHidden/>
          </w:rPr>
        </w:r>
        <w:r>
          <w:rPr>
            <w:noProof/>
            <w:webHidden/>
          </w:rPr>
          <w:fldChar w:fldCharType="separate"/>
        </w:r>
        <w:r>
          <w:rPr>
            <w:noProof/>
            <w:webHidden/>
          </w:rPr>
          <w:t>16</w:t>
        </w:r>
        <w:r>
          <w:rPr>
            <w:noProof/>
            <w:webHidden/>
          </w:rPr>
          <w:fldChar w:fldCharType="end"/>
        </w:r>
      </w:hyperlink>
    </w:p>
    <w:p w14:paraId="7242C413" w14:textId="4759F080" w:rsidR="00816A9C" w:rsidRDefault="00816A9C">
      <w:pPr>
        <w:pStyle w:val="TOC1"/>
        <w:tabs>
          <w:tab w:val="right" w:leader="dot" w:pos="9016"/>
        </w:tabs>
        <w:rPr>
          <w:rFonts w:asciiTheme="minorHAnsi" w:hAnsiTheme="minorHAnsi" w:cstheme="minorBidi"/>
          <w:b w:val="0"/>
          <w:bCs w:val="0"/>
          <w:caps w:val="0"/>
          <w:noProof/>
          <w:kern w:val="0"/>
          <w:lang w:val="en-GB" w:eastAsia="en-GB"/>
        </w:rPr>
      </w:pPr>
      <w:hyperlink w:anchor="_Toc130253343" w:history="1">
        <w:r w:rsidRPr="00DF5ED9">
          <w:rPr>
            <w:rStyle w:val="Hyperlink"/>
            <w:noProof/>
            <w:lang w:val="en-GB"/>
          </w:rPr>
          <w:t>Chapter 4. User Study</w:t>
        </w:r>
        <w:r>
          <w:rPr>
            <w:noProof/>
            <w:webHidden/>
          </w:rPr>
          <w:tab/>
        </w:r>
        <w:r>
          <w:rPr>
            <w:noProof/>
            <w:webHidden/>
          </w:rPr>
          <w:fldChar w:fldCharType="begin"/>
        </w:r>
        <w:r>
          <w:rPr>
            <w:noProof/>
            <w:webHidden/>
          </w:rPr>
          <w:instrText xml:space="preserve"> PAGEREF _Toc130253343 \h </w:instrText>
        </w:r>
        <w:r>
          <w:rPr>
            <w:noProof/>
            <w:webHidden/>
          </w:rPr>
        </w:r>
        <w:r>
          <w:rPr>
            <w:noProof/>
            <w:webHidden/>
          </w:rPr>
          <w:fldChar w:fldCharType="separate"/>
        </w:r>
        <w:r>
          <w:rPr>
            <w:noProof/>
            <w:webHidden/>
          </w:rPr>
          <w:t>18</w:t>
        </w:r>
        <w:r>
          <w:rPr>
            <w:noProof/>
            <w:webHidden/>
          </w:rPr>
          <w:fldChar w:fldCharType="end"/>
        </w:r>
      </w:hyperlink>
    </w:p>
    <w:p w14:paraId="0668EF83" w14:textId="188E6CE8" w:rsidR="00816A9C" w:rsidRDefault="00816A9C">
      <w:pPr>
        <w:pStyle w:val="TOC2"/>
        <w:tabs>
          <w:tab w:val="right" w:leader="dot" w:pos="9016"/>
        </w:tabs>
        <w:rPr>
          <w:rFonts w:cstheme="minorBidi"/>
          <w:b w:val="0"/>
          <w:bCs w:val="0"/>
          <w:noProof/>
          <w:kern w:val="0"/>
          <w:sz w:val="24"/>
          <w:szCs w:val="24"/>
          <w:lang w:val="en-GB" w:eastAsia="en-GB"/>
        </w:rPr>
      </w:pPr>
      <w:hyperlink w:anchor="_Toc130253344" w:history="1">
        <w:r w:rsidRPr="00DF5ED9">
          <w:rPr>
            <w:rStyle w:val="Hyperlink"/>
            <w:noProof/>
            <w:lang w:val="en-GB"/>
          </w:rPr>
          <w:t>4.1 Explanation of Methodology for Data Collection</w:t>
        </w:r>
        <w:r>
          <w:rPr>
            <w:noProof/>
            <w:webHidden/>
          </w:rPr>
          <w:tab/>
        </w:r>
        <w:r>
          <w:rPr>
            <w:noProof/>
            <w:webHidden/>
          </w:rPr>
          <w:fldChar w:fldCharType="begin"/>
        </w:r>
        <w:r>
          <w:rPr>
            <w:noProof/>
            <w:webHidden/>
          </w:rPr>
          <w:instrText xml:space="preserve"> PAGEREF _Toc130253344 \h </w:instrText>
        </w:r>
        <w:r>
          <w:rPr>
            <w:noProof/>
            <w:webHidden/>
          </w:rPr>
        </w:r>
        <w:r>
          <w:rPr>
            <w:noProof/>
            <w:webHidden/>
          </w:rPr>
          <w:fldChar w:fldCharType="separate"/>
        </w:r>
        <w:r>
          <w:rPr>
            <w:noProof/>
            <w:webHidden/>
          </w:rPr>
          <w:t>18</w:t>
        </w:r>
        <w:r>
          <w:rPr>
            <w:noProof/>
            <w:webHidden/>
          </w:rPr>
          <w:fldChar w:fldCharType="end"/>
        </w:r>
      </w:hyperlink>
    </w:p>
    <w:p w14:paraId="02B92991" w14:textId="7909D8BD" w:rsidR="00816A9C" w:rsidRDefault="00816A9C">
      <w:pPr>
        <w:pStyle w:val="TOC2"/>
        <w:tabs>
          <w:tab w:val="right" w:leader="dot" w:pos="9016"/>
        </w:tabs>
        <w:rPr>
          <w:rFonts w:cstheme="minorBidi"/>
          <w:b w:val="0"/>
          <w:bCs w:val="0"/>
          <w:noProof/>
          <w:kern w:val="0"/>
          <w:sz w:val="24"/>
          <w:szCs w:val="24"/>
          <w:lang w:val="en-GB" w:eastAsia="en-GB"/>
        </w:rPr>
      </w:pPr>
      <w:hyperlink w:anchor="_Toc130253345" w:history="1">
        <w:r w:rsidRPr="00DF5ED9">
          <w:rPr>
            <w:rStyle w:val="Hyperlink"/>
            <w:noProof/>
            <w:lang w:val="en-GB"/>
          </w:rPr>
          <w:t>4.2 Description of Research Questions</w:t>
        </w:r>
        <w:r>
          <w:rPr>
            <w:noProof/>
            <w:webHidden/>
          </w:rPr>
          <w:tab/>
        </w:r>
        <w:r>
          <w:rPr>
            <w:noProof/>
            <w:webHidden/>
          </w:rPr>
          <w:fldChar w:fldCharType="begin"/>
        </w:r>
        <w:r>
          <w:rPr>
            <w:noProof/>
            <w:webHidden/>
          </w:rPr>
          <w:instrText xml:space="preserve"> PAGEREF _Toc130253345 \h </w:instrText>
        </w:r>
        <w:r>
          <w:rPr>
            <w:noProof/>
            <w:webHidden/>
          </w:rPr>
        </w:r>
        <w:r>
          <w:rPr>
            <w:noProof/>
            <w:webHidden/>
          </w:rPr>
          <w:fldChar w:fldCharType="separate"/>
        </w:r>
        <w:r>
          <w:rPr>
            <w:noProof/>
            <w:webHidden/>
          </w:rPr>
          <w:t>19</w:t>
        </w:r>
        <w:r>
          <w:rPr>
            <w:noProof/>
            <w:webHidden/>
          </w:rPr>
          <w:fldChar w:fldCharType="end"/>
        </w:r>
      </w:hyperlink>
    </w:p>
    <w:p w14:paraId="147C6344" w14:textId="5BC868F1" w:rsidR="00816A9C" w:rsidRDefault="00816A9C">
      <w:pPr>
        <w:pStyle w:val="TOC2"/>
        <w:tabs>
          <w:tab w:val="right" w:leader="dot" w:pos="9016"/>
        </w:tabs>
        <w:rPr>
          <w:rFonts w:cstheme="minorBidi"/>
          <w:b w:val="0"/>
          <w:bCs w:val="0"/>
          <w:noProof/>
          <w:kern w:val="0"/>
          <w:sz w:val="24"/>
          <w:szCs w:val="24"/>
          <w:lang w:val="en-GB" w:eastAsia="en-GB"/>
        </w:rPr>
      </w:pPr>
      <w:hyperlink w:anchor="_Toc130253346" w:history="1">
        <w:r w:rsidRPr="00DF5ED9">
          <w:rPr>
            <w:rStyle w:val="Hyperlink"/>
            <w:noProof/>
            <w:lang w:val="en-GB"/>
          </w:rPr>
          <w:t>4.3 Analysis of User Feedback</w:t>
        </w:r>
        <w:r>
          <w:rPr>
            <w:noProof/>
            <w:webHidden/>
          </w:rPr>
          <w:tab/>
        </w:r>
        <w:r>
          <w:rPr>
            <w:noProof/>
            <w:webHidden/>
          </w:rPr>
          <w:fldChar w:fldCharType="begin"/>
        </w:r>
        <w:r>
          <w:rPr>
            <w:noProof/>
            <w:webHidden/>
          </w:rPr>
          <w:instrText xml:space="preserve"> PAGEREF _Toc130253346 \h </w:instrText>
        </w:r>
        <w:r>
          <w:rPr>
            <w:noProof/>
            <w:webHidden/>
          </w:rPr>
        </w:r>
        <w:r>
          <w:rPr>
            <w:noProof/>
            <w:webHidden/>
          </w:rPr>
          <w:fldChar w:fldCharType="separate"/>
        </w:r>
        <w:r>
          <w:rPr>
            <w:noProof/>
            <w:webHidden/>
          </w:rPr>
          <w:t>20</w:t>
        </w:r>
        <w:r>
          <w:rPr>
            <w:noProof/>
            <w:webHidden/>
          </w:rPr>
          <w:fldChar w:fldCharType="end"/>
        </w:r>
      </w:hyperlink>
    </w:p>
    <w:p w14:paraId="02F8D50B" w14:textId="72DDDBCF" w:rsidR="00816A9C" w:rsidRDefault="00816A9C">
      <w:pPr>
        <w:pStyle w:val="TOC2"/>
        <w:tabs>
          <w:tab w:val="right" w:leader="dot" w:pos="9016"/>
        </w:tabs>
        <w:rPr>
          <w:rFonts w:cstheme="minorBidi"/>
          <w:b w:val="0"/>
          <w:bCs w:val="0"/>
          <w:noProof/>
          <w:kern w:val="0"/>
          <w:sz w:val="24"/>
          <w:szCs w:val="24"/>
          <w:lang w:val="en-GB" w:eastAsia="en-GB"/>
        </w:rPr>
      </w:pPr>
      <w:hyperlink w:anchor="_Toc130253347" w:history="1">
        <w:r w:rsidRPr="00DF5ED9">
          <w:rPr>
            <w:rStyle w:val="Hyperlink"/>
            <w:noProof/>
            <w:lang w:val="en-GB"/>
          </w:rPr>
          <w:t>4.4 Evaluation of the 3D Map Implementation</w:t>
        </w:r>
        <w:r>
          <w:rPr>
            <w:noProof/>
            <w:webHidden/>
          </w:rPr>
          <w:tab/>
        </w:r>
        <w:r>
          <w:rPr>
            <w:noProof/>
            <w:webHidden/>
          </w:rPr>
          <w:fldChar w:fldCharType="begin"/>
        </w:r>
        <w:r>
          <w:rPr>
            <w:noProof/>
            <w:webHidden/>
          </w:rPr>
          <w:instrText xml:space="preserve"> PAGEREF _Toc130253347 \h </w:instrText>
        </w:r>
        <w:r>
          <w:rPr>
            <w:noProof/>
            <w:webHidden/>
          </w:rPr>
        </w:r>
        <w:r>
          <w:rPr>
            <w:noProof/>
            <w:webHidden/>
          </w:rPr>
          <w:fldChar w:fldCharType="separate"/>
        </w:r>
        <w:r>
          <w:rPr>
            <w:noProof/>
            <w:webHidden/>
          </w:rPr>
          <w:t>22</w:t>
        </w:r>
        <w:r>
          <w:rPr>
            <w:noProof/>
            <w:webHidden/>
          </w:rPr>
          <w:fldChar w:fldCharType="end"/>
        </w:r>
      </w:hyperlink>
    </w:p>
    <w:p w14:paraId="1F11A6FE" w14:textId="5699AA78" w:rsidR="00816A9C" w:rsidRDefault="00816A9C">
      <w:pPr>
        <w:pStyle w:val="TOC1"/>
        <w:tabs>
          <w:tab w:val="right" w:leader="dot" w:pos="9016"/>
        </w:tabs>
        <w:rPr>
          <w:rFonts w:asciiTheme="minorHAnsi" w:hAnsiTheme="minorHAnsi" w:cstheme="minorBidi"/>
          <w:b w:val="0"/>
          <w:bCs w:val="0"/>
          <w:caps w:val="0"/>
          <w:noProof/>
          <w:kern w:val="0"/>
          <w:lang w:val="en-GB" w:eastAsia="en-GB"/>
        </w:rPr>
      </w:pPr>
      <w:hyperlink w:anchor="_Toc130253348" w:history="1">
        <w:r w:rsidRPr="00DF5ED9">
          <w:rPr>
            <w:rStyle w:val="Hyperlink"/>
            <w:noProof/>
            <w:lang w:val="en-GB"/>
          </w:rPr>
          <w:t>Chapter 5. Conclusion</w:t>
        </w:r>
        <w:r>
          <w:rPr>
            <w:noProof/>
            <w:webHidden/>
          </w:rPr>
          <w:tab/>
        </w:r>
        <w:r>
          <w:rPr>
            <w:noProof/>
            <w:webHidden/>
          </w:rPr>
          <w:fldChar w:fldCharType="begin"/>
        </w:r>
        <w:r>
          <w:rPr>
            <w:noProof/>
            <w:webHidden/>
          </w:rPr>
          <w:instrText xml:space="preserve"> PAGEREF _Toc130253348 \h </w:instrText>
        </w:r>
        <w:r>
          <w:rPr>
            <w:noProof/>
            <w:webHidden/>
          </w:rPr>
        </w:r>
        <w:r>
          <w:rPr>
            <w:noProof/>
            <w:webHidden/>
          </w:rPr>
          <w:fldChar w:fldCharType="separate"/>
        </w:r>
        <w:r>
          <w:rPr>
            <w:noProof/>
            <w:webHidden/>
          </w:rPr>
          <w:t>23</w:t>
        </w:r>
        <w:r>
          <w:rPr>
            <w:noProof/>
            <w:webHidden/>
          </w:rPr>
          <w:fldChar w:fldCharType="end"/>
        </w:r>
      </w:hyperlink>
    </w:p>
    <w:p w14:paraId="03402743" w14:textId="54C996ED" w:rsidR="00816A9C" w:rsidRDefault="00816A9C">
      <w:pPr>
        <w:pStyle w:val="TOC2"/>
        <w:tabs>
          <w:tab w:val="right" w:leader="dot" w:pos="9016"/>
        </w:tabs>
        <w:rPr>
          <w:rFonts w:cstheme="minorBidi"/>
          <w:b w:val="0"/>
          <w:bCs w:val="0"/>
          <w:noProof/>
          <w:kern w:val="0"/>
          <w:sz w:val="24"/>
          <w:szCs w:val="24"/>
          <w:lang w:val="en-GB" w:eastAsia="en-GB"/>
        </w:rPr>
      </w:pPr>
      <w:hyperlink w:anchor="_Toc130253349" w:history="1">
        <w:r w:rsidRPr="00DF5ED9">
          <w:rPr>
            <w:rStyle w:val="Hyperlink"/>
            <w:noProof/>
            <w:lang w:val="en-GB"/>
          </w:rPr>
          <w:t>5.1 Recap of Key Findings and Results</w:t>
        </w:r>
        <w:r>
          <w:rPr>
            <w:noProof/>
            <w:webHidden/>
          </w:rPr>
          <w:tab/>
        </w:r>
        <w:r>
          <w:rPr>
            <w:noProof/>
            <w:webHidden/>
          </w:rPr>
          <w:fldChar w:fldCharType="begin"/>
        </w:r>
        <w:r>
          <w:rPr>
            <w:noProof/>
            <w:webHidden/>
          </w:rPr>
          <w:instrText xml:space="preserve"> PAGEREF _Toc130253349 \h </w:instrText>
        </w:r>
        <w:r>
          <w:rPr>
            <w:noProof/>
            <w:webHidden/>
          </w:rPr>
        </w:r>
        <w:r>
          <w:rPr>
            <w:noProof/>
            <w:webHidden/>
          </w:rPr>
          <w:fldChar w:fldCharType="separate"/>
        </w:r>
        <w:r>
          <w:rPr>
            <w:noProof/>
            <w:webHidden/>
          </w:rPr>
          <w:t>23</w:t>
        </w:r>
        <w:r>
          <w:rPr>
            <w:noProof/>
            <w:webHidden/>
          </w:rPr>
          <w:fldChar w:fldCharType="end"/>
        </w:r>
      </w:hyperlink>
    </w:p>
    <w:p w14:paraId="4F2ED64F" w14:textId="2015D3CF" w:rsidR="00816A9C" w:rsidRDefault="00816A9C">
      <w:pPr>
        <w:pStyle w:val="TOC2"/>
        <w:tabs>
          <w:tab w:val="right" w:leader="dot" w:pos="9016"/>
        </w:tabs>
        <w:rPr>
          <w:rFonts w:cstheme="minorBidi"/>
          <w:b w:val="0"/>
          <w:bCs w:val="0"/>
          <w:noProof/>
          <w:kern w:val="0"/>
          <w:sz w:val="24"/>
          <w:szCs w:val="24"/>
          <w:lang w:val="en-GB" w:eastAsia="en-GB"/>
        </w:rPr>
      </w:pPr>
      <w:hyperlink w:anchor="_Toc130253350" w:history="1">
        <w:r w:rsidRPr="00DF5ED9">
          <w:rPr>
            <w:rStyle w:val="Hyperlink"/>
            <w:noProof/>
            <w:lang w:val="en-GB"/>
          </w:rPr>
          <w:t>5.2 Discussion of How the Project Could Be Extended</w:t>
        </w:r>
        <w:r>
          <w:rPr>
            <w:noProof/>
            <w:webHidden/>
          </w:rPr>
          <w:tab/>
        </w:r>
        <w:r>
          <w:rPr>
            <w:noProof/>
            <w:webHidden/>
          </w:rPr>
          <w:fldChar w:fldCharType="begin"/>
        </w:r>
        <w:r>
          <w:rPr>
            <w:noProof/>
            <w:webHidden/>
          </w:rPr>
          <w:instrText xml:space="preserve"> PAGEREF _Toc130253350 \h </w:instrText>
        </w:r>
        <w:r>
          <w:rPr>
            <w:noProof/>
            <w:webHidden/>
          </w:rPr>
        </w:r>
        <w:r>
          <w:rPr>
            <w:noProof/>
            <w:webHidden/>
          </w:rPr>
          <w:fldChar w:fldCharType="separate"/>
        </w:r>
        <w:r>
          <w:rPr>
            <w:noProof/>
            <w:webHidden/>
          </w:rPr>
          <w:t>23</w:t>
        </w:r>
        <w:r>
          <w:rPr>
            <w:noProof/>
            <w:webHidden/>
          </w:rPr>
          <w:fldChar w:fldCharType="end"/>
        </w:r>
      </w:hyperlink>
    </w:p>
    <w:p w14:paraId="52E06B8B" w14:textId="3E41BD17" w:rsidR="00816A9C" w:rsidRDefault="00816A9C">
      <w:pPr>
        <w:pStyle w:val="TOC2"/>
        <w:tabs>
          <w:tab w:val="right" w:leader="dot" w:pos="9016"/>
        </w:tabs>
        <w:rPr>
          <w:rFonts w:cstheme="minorBidi"/>
          <w:b w:val="0"/>
          <w:bCs w:val="0"/>
          <w:noProof/>
          <w:kern w:val="0"/>
          <w:sz w:val="24"/>
          <w:szCs w:val="24"/>
          <w:lang w:val="en-GB" w:eastAsia="en-GB"/>
        </w:rPr>
      </w:pPr>
      <w:hyperlink w:anchor="_Toc130253351" w:history="1">
        <w:r w:rsidRPr="00DF5ED9">
          <w:rPr>
            <w:rStyle w:val="Hyperlink"/>
            <w:noProof/>
            <w:lang w:val="en-GB"/>
          </w:rPr>
          <w:t>5.3 Final Thoughts on This Project</w:t>
        </w:r>
        <w:r>
          <w:rPr>
            <w:noProof/>
            <w:webHidden/>
          </w:rPr>
          <w:tab/>
        </w:r>
        <w:r>
          <w:rPr>
            <w:noProof/>
            <w:webHidden/>
          </w:rPr>
          <w:fldChar w:fldCharType="begin"/>
        </w:r>
        <w:r>
          <w:rPr>
            <w:noProof/>
            <w:webHidden/>
          </w:rPr>
          <w:instrText xml:space="preserve"> PAGEREF _Toc130253351 \h </w:instrText>
        </w:r>
        <w:r>
          <w:rPr>
            <w:noProof/>
            <w:webHidden/>
          </w:rPr>
        </w:r>
        <w:r>
          <w:rPr>
            <w:noProof/>
            <w:webHidden/>
          </w:rPr>
          <w:fldChar w:fldCharType="separate"/>
        </w:r>
        <w:r>
          <w:rPr>
            <w:noProof/>
            <w:webHidden/>
          </w:rPr>
          <w:t>23</w:t>
        </w:r>
        <w:r>
          <w:rPr>
            <w:noProof/>
            <w:webHidden/>
          </w:rPr>
          <w:fldChar w:fldCharType="end"/>
        </w:r>
      </w:hyperlink>
    </w:p>
    <w:p w14:paraId="13165564" w14:textId="068A91FC" w:rsidR="0079618E" w:rsidRPr="007C45F7" w:rsidRDefault="00875F54" w:rsidP="000B62D5">
      <w:pPr>
        <w:pStyle w:val="NoSpacing"/>
        <w:spacing w:line="360" w:lineRule="auto"/>
        <w:rPr>
          <w:lang w:val="en-GB"/>
        </w:rPr>
      </w:pPr>
      <w:r w:rsidRPr="007C45F7">
        <w:rPr>
          <w:rFonts w:asciiTheme="majorHAnsi" w:hAnsiTheme="majorHAnsi" w:cstheme="majorHAnsi"/>
          <w:kern w:val="24"/>
          <w:lang w:val="en-GB"/>
        </w:rPr>
        <w:fldChar w:fldCharType="end"/>
      </w:r>
      <w:r w:rsidR="0079618E" w:rsidRPr="007C45F7">
        <w:rPr>
          <w:lang w:val="en-GB"/>
        </w:rPr>
        <w:br w:type="page"/>
      </w:r>
    </w:p>
    <w:p w14:paraId="4415B70F" w14:textId="090B6416" w:rsidR="00E81978" w:rsidRPr="007C45F7" w:rsidRDefault="00BF7D21" w:rsidP="000B62D5">
      <w:pPr>
        <w:pStyle w:val="Heading1"/>
        <w:rPr>
          <w:lang w:val="en-GB"/>
        </w:rPr>
      </w:pPr>
      <w:bookmarkStart w:id="0" w:name="_Toc130253327"/>
      <w:r w:rsidRPr="007C45F7">
        <w:rPr>
          <w:lang w:val="en-GB"/>
        </w:rPr>
        <w:lastRenderedPageBreak/>
        <w:t xml:space="preserve">Chapter 1. </w:t>
      </w:r>
      <w:r w:rsidR="00FD067B" w:rsidRPr="007C45F7">
        <w:rPr>
          <w:lang w:val="en-GB"/>
        </w:rPr>
        <w:t>Introduction</w:t>
      </w:r>
      <w:bookmarkEnd w:id="0"/>
    </w:p>
    <w:p w14:paraId="1A3D23A4" w14:textId="3679168E" w:rsidR="00F65201" w:rsidRPr="007C45F7" w:rsidRDefault="00751C84" w:rsidP="001E1AFE">
      <w:pPr>
        <w:rPr>
          <w:lang w:val="en-GB" w:bidi="en-GB"/>
        </w:rPr>
      </w:pPr>
      <w:r w:rsidRPr="007C45F7">
        <w:rPr>
          <w:lang w:val="en-GB" w:bidi="en-GB"/>
        </w:rPr>
        <w:t xml:space="preserve">For </w:t>
      </w:r>
      <w:r w:rsidR="00EA0B35" w:rsidRPr="007C45F7">
        <w:rPr>
          <w:lang w:val="en-GB" w:bidi="en-GB"/>
        </w:rPr>
        <w:t>over two thousand</w:t>
      </w:r>
      <w:r w:rsidR="005064EB" w:rsidRPr="007C45F7">
        <w:rPr>
          <w:lang w:val="en-GB" w:bidi="en-GB"/>
        </w:rPr>
        <w:t xml:space="preserve"> years</w:t>
      </w:r>
      <w:r w:rsidRPr="007C45F7">
        <w:rPr>
          <w:lang w:val="en-GB" w:bidi="en-GB"/>
        </w:rPr>
        <w:t xml:space="preserve">, humans have been </w:t>
      </w:r>
      <w:r w:rsidR="00782236" w:rsidRPr="007C45F7">
        <w:rPr>
          <w:lang w:val="en-GB" w:bidi="en-GB"/>
        </w:rPr>
        <w:t>practising</w:t>
      </w:r>
      <w:r w:rsidRPr="007C45F7">
        <w:rPr>
          <w:lang w:val="en-GB" w:bidi="en-GB"/>
        </w:rPr>
        <w:t xml:space="preserve"> cartography</w:t>
      </w:r>
      <w:r w:rsidR="00E56E10" w:rsidRPr="007C45F7">
        <w:rPr>
          <w:lang w:val="en-GB" w:bidi="en-GB"/>
        </w:rPr>
        <w:t xml:space="preserve"> to create detailed map</w:t>
      </w:r>
      <w:r w:rsidR="004D39B6" w:rsidRPr="007C45F7">
        <w:rPr>
          <w:lang w:val="en-GB" w:bidi="en-GB"/>
        </w:rPr>
        <w:t>s</w:t>
      </w:r>
      <w:r w:rsidR="0065132A" w:rsidRPr="007C45F7">
        <w:rPr>
          <w:lang w:val="en-GB" w:bidi="en-GB"/>
        </w:rPr>
        <w:t xml:space="preserve"> </w:t>
      </w:r>
      <w:sdt>
        <w:sdtPr>
          <w:rPr>
            <w:lang w:val="en-GB" w:bidi="en-GB"/>
          </w:rPr>
          <w:id w:val="240688600"/>
          <w:citation/>
        </w:sdtPr>
        <w:sdtEndPr/>
        <w:sdtContent>
          <w:r w:rsidR="0065132A" w:rsidRPr="007C45F7">
            <w:rPr>
              <w:lang w:val="en-GB" w:bidi="en-GB"/>
            </w:rPr>
            <w:fldChar w:fldCharType="begin"/>
          </w:r>
          <w:r w:rsidR="0065132A" w:rsidRPr="007C45F7">
            <w:rPr>
              <w:lang w:val="en-GB" w:bidi="en-GB"/>
            </w:rPr>
            <w:instrText xml:space="preserve"> CITATION Eva18 \l 2057 </w:instrText>
          </w:r>
          <w:r w:rsidR="0065132A" w:rsidRPr="007C45F7">
            <w:rPr>
              <w:lang w:val="en-GB" w:bidi="en-GB"/>
            </w:rPr>
            <w:fldChar w:fldCharType="separate"/>
          </w:r>
          <w:r w:rsidR="00931688" w:rsidRPr="00931688">
            <w:rPr>
              <w:noProof/>
              <w:lang w:val="en-GB" w:bidi="en-GB"/>
            </w:rPr>
            <w:t>[1]</w:t>
          </w:r>
          <w:r w:rsidR="0065132A" w:rsidRPr="007C45F7">
            <w:rPr>
              <w:lang w:val="en-GB" w:bidi="en-GB"/>
            </w:rPr>
            <w:fldChar w:fldCharType="end"/>
          </w:r>
        </w:sdtContent>
      </w:sdt>
      <w:r w:rsidR="00551D3B" w:rsidRPr="007C45F7">
        <w:rPr>
          <w:lang w:val="en-GB" w:bidi="en-GB"/>
        </w:rPr>
        <w:t xml:space="preserve"> and w</w:t>
      </w:r>
      <w:r w:rsidR="00880F59" w:rsidRPr="007C45F7">
        <w:rPr>
          <w:lang w:val="en-GB" w:bidi="en-GB"/>
        </w:rPr>
        <w:t xml:space="preserve">ithout </w:t>
      </w:r>
      <w:r w:rsidR="00DE1A7F" w:rsidRPr="007C45F7">
        <w:rPr>
          <w:lang w:val="en-GB" w:bidi="en-GB"/>
        </w:rPr>
        <w:t xml:space="preserve">them, </w:t>
      </w:r>
      <w:r w:rsidR="00522CBA" w:rsidRPr="007C45F7">
        <w:rPr>
          <w:lang w:val="en-GB" w:bidi="en-GB"/>
        </w:rPr>
        <w:t xml:space="preserve">settlements would not have been able to communicate effectively, trade routes would not have been established, and </w:t>
      </w:r>
      <w:r w:rsidR="00214ECD" w:rsidRPr="007C45F7">
        <w:rPr>
          <w:lang w:val="en-GB" w:bidi="en-GB"/>
        </w:rPr>
        <w:t xml:space="preserve">navigation between countries over </w:t>
      </w:r>
      <w:r w:rsidR="004D39B6" w:rsidRPr="007C45F7">
        <w:rPr>
          <w:lang w:val="en-GB" w:bidi="en-GB"/>
        </w:rPr>
        <w:t xml:space="preserve">the </w:t>
      </w:r>
      <w:r w:rsidR="00214ECD" w:rsidRPr="007C45F7">
        <w:rPr>
          <w:lang w:val="en-GB" w:bidi="en-GB"/>
        </w:rPr>
        <w:t xml:space="preserve">sea would have been </w:t>
      </w:r>
      <w:r w:rsidR="00510DFE" w:rsidRPr="007C45F7">
        <w:rPr>
          <w:lang w:val="en-GB" w:bidi="en-GB"/>
        </w:rPr>
        <w:t>extremely difficult</w:t>
      </w:r>
      <w:r w:rsidR="00214ECD" w:rsidRPr="007C45F7">
        <w:rPr>
          <w:lang w:val="en-GB" w:bidi="en-GB"/>
        </w:rPr>
        <w:t>.</w:t>
      </w:r>
      <w:r w:rsidR="001E1AFE" w:rsidRPr="007C45F7">
        <w:rPr>
          <w:lang w:val="en-GB" w:bidi="en-GB"/>
        </w:rPr>
        <w:t xml:space="preserve"> </w:t>
      </w:r>
      <w:r w:rsidR="00805AA0" w:rsidRPr="007C45F7">
        <w:rPr>
          <w:lang w:val="en-GB" w:bidi="en-GB"/>
        </w:rPr>
        <w:t>Physical maps</w:t>
      </w:r>
      <w:r w:rsidR="00FB6172" w:rsidRPr="007C45F7">
        <w:rPr>
          <w:lang w:val="en-GB" w:bidi="en-GB"/>
        </w:rPr>
        <w:t xml:space="preserve"> </w:t>
      </w:r>
      <w:r w:rsidR="00DA281E" w:rsidRPr="007C45F7">
        <w:rPr>
          <w:lang w:val="en-GB" w:bidi="en-GB"/>
        </w:rPr>
        <w:t>are</w:t>
      </w:r>
      <w:r w:rsidR="00734B84" w:rsidRPr="007C45F7">
        <w:rPr>
          <w:lang w:val="en-GB" w:bidi="en-GB"/>
        </w:rPr>
        <w:t xml:space="preserve"> help</w:t>
      </w:r>
      <w:r w:rsidR="00DA281E" w:rsidRPr="007C45F7">
        <w:rPr>
          <w:lang w:val="en-GB" w:bidi="en-GB"/>
        </w:rPr>
        <w:t>ful for</w:t>
      </w:r>
      <w:r w:rsidR="00734B84" w:rsidRPr="007C45F7">
        <w:rPr>
          <w:lang w:val="en-GB" w:bidi="en-GB"/>
        </w:rPr>
        <w:t xml:space="preserve"> navigat</w:t>
      </w:r>
      <w:r w:rsidR="00DA281E" w:rsidRPr="007C45F7">
        <w:rPr>
          <w:lang w:val="en-GB" w:bidi="en-GB"/>
        </w:rPr>
        <w:t>ing</w:t>
      </w:r>
      <w:r w:rsidR="00734B84" w:rsidRPr="007C45F7">
        <w:rPr>
          <w:lang w:val="en-GB" w:bidi="en-GB"/>
        </w:rPr>
        <w:t xml:space="preserve"> from </w:t>
      </w:r>
      <w:r w:rsidR="001020C6" w:rsidRPr="007C45F7">
        <w:rPr>
          <w:lang w:val="en-GB" w:bidi="en-GB"/>
        </w:rPr>
        <w:t>Point</w:t>
      </w:r>
      <w:r w:rsidR="008D6F76" w:rsidRPr="007C45F7">
        <w:rPr>
          <w:lang w:val="en-GB" w:bidi="en-GB"/>
        </w:rPr>
        <w:t xml:space="preserve"> </w:t>
      </w:r>
      <w:r w:rsidR="00734B84" w:rsidRPr="007C45F7">
        <w:rPr>
          <w:lang w:val="en-GB" w:bidi="en-GB"/>
        </w:rPr>
        <w:t>A to</w:t>
      </w:r>
      <w:r w:rsidR="001020C6" w:rsidRPr="007C45F7">
        <w:rPr>
          <w:lang w:val="en-GB" w:bidi="en-GB"/>
        </w:rPr>
        <w:t xml:space="preserve"> Point</w:t>
      </w:r>
      <w:r w:rsidR="00734B84" w:rsidRPr="007C45F7">
        <w:rPr>
          <w:lang w:val="en-GB" w:bidi="en-GB"/>
        </w:rPr>
        <w:t xml:space="preserve"> B</w:t>
      </w:r>
      <w:r w:rsidR="00907D80" w:rsidRPr="007C45F7">
        <w:rPr>
          <w:lang w:val="en-GB" w:bidi="en-GB"/>
        </w:rPr>
        <w:t xml:space="preserve"> given that A and B are on the map with enough detail of the </w:t>
      </w:r>
      <w:r w:rsidR="002F1B11" w:rsidRPr="007C45F7">
        <w:rPr>
          <w:lang w:val="en-GB" w:bidi="en-GB"/>
        </w:rPr>
        <w:t>routes between.</w:t>
      </w:r>
      <w:r w:rsidR="00DB020F" w:rsidRPr="007C45F7">
        <w:rPr>
          <w:lang w:val="en-GB" w:bidi="en-GB"/>
        </w:rPr>
        <w:t xml:space="preserve"> However, one </w:t>
      </w:r>
      <w:r w:rsidR="00691815" w:rsidRPr="007C45F7">
        <w:rPr>
          <w:lang w:val="en-GB" w:bidi="en-GB"/>
        </w:rPr>
        <w:t xml:space="preserve">major </w:t>
      </w:r>
      <w:r w:rsidR="00DB020F" w:rsidRPr="007C45F7">
        <w:rPr>
          <w:lang w:val="en-GB" w:bidi="en-GB"/>
        </w:rPr>
        <w:t xml:space="preserve">problem with </w:t>
      </w:r>
      <w:r w:rsidR="00DD1036" w:rsidRPr="007C45F7">
        <w:rPr>
          <w:lang w:val="en-GB" w:bidi="en-GB"/>
        </w:rPr>
        <w:t>a physical map is that</w:t>
      </w:r>
      <w:r w:rsidR="006E65CB" w:rsidRPr="007C45F7">
        <w:rPr>
          <w:lang w:val="en-GB" w:bidi="en-GB"/>
        </w:rPr>
        <w:t xml:space="preserve"> </w:t>
      </w:r>
      <w:r w:rsidR="00DB020F" w:rsidRPr="007C45F7">
        <w:rPr>
          <w:lang w:val="en-GB" w:bidi="en-GB"/>
        </w:rPr>
        <w:t>a</w:t>
      </w:r>
      <w:r w:rsidR="006E65CB" w:rsidRPr="007C45F7">
        <w:rPr>
          <w:lang w:val="en-GB" w:bidi="en-GB"/>
        </w:rPr>
        <w:t>s A and B get further away from each other the level of detail</w:t>
      </w:r>
      <w:r w:rsidR="0015451A" w:rsidRPr="007C45F7">
        <w:rPr>
          <w:lang w:val="en-GB" w:bidi="en-GB"/>
        </w:rPr>
        <w:t xml:space="preserve"> on the map</w:t>
      </w:r>
      <w:r w:rsidR="00002182" w:rsidRPr="007C45F7">
        <w:rPr>
          <w:lang w:val="en-GB" w:bidi="en-GB"/>
        </w:rPr>
        <w:t xml:space="preserve"> </w:t>
      </w:r>
      <w:r w:rsidR="0093593F" w:rsidRPr="007C45F7">
        <w:rPr>
          <w:lang w:val="en-GB" w:bidi="en-GB"/>
        </w:rPr>
        <w:t>diminish</w:t>
      </w:r>
      <w:r w:rsidR="00C92267" w:rsidRPr="007C45F7">
        <w:rPr>
          <w:lang w:val="en-GB" w:bidi="en-GB"/>
        </w:rPr>
        <w:t>es</w:t>
      </w:r>
      <w:r w:rsidR="0093593F" w:rsidRPr="007C45F7">
        <w:rPr>
          <w:lang w:val="en-GB" w:bidi="en-GB"/>
        </w:rPr>
        <w:t xml:space="preserve"> greatly</w:t>
      </w:r>
      <w:r w:rsidR="00002182" w:rsidRPr="007C45F7">
        <w:rPr>
          <w:lang w:val="en-GB" w:bidi="en-GB"/>
        </w:rPr>
        <w:t>,</w:t>
      </w:r>
      <w:r w:rsidR="004B4301" w:rsidRPr="007C45F7">
        <w:rPr>
          <w:lang w:val="en-GB" w:bidi="en-GB"/>
        </w:rPr>
        <w:t xml:space="preserve"> </w:t>
      </w:r>
      <w:r w:rsidR="001F019C" w:rsidRPr="007C45F7">
        <w:rPr>
          <w:lang w:val="en-GB" w:bidi="en-GB"/>
        </w:rPr>
        <w:t>e.g.,</w:t>
      </w:r>
      <w:r w:rsidR="004B4301" w:rsidRPr="007C45F7">
        <w:rPr>
          <w:lang w:val="en-GB" w:bidi="en-GB"/>
        </w:rPr>
        <w:t xml:space="preserve"> villages between would </w:t>
      </w:r>
      <w:r w:rsidR="006E1DE7" w:rsidRPr="007C45F7">
        <w:rPr>
          <w:lang w:val="en-GB" w:bidi="en-GB"/>
        </w:rPr>
        <w:t>be reduced to text.</w:t>
      </w:r>
      <w:r w:rsidR="00C20B45" w:rsidRPr="007C45F7">
        <w:rPr>
          <w:lang w:val="en-GB" w:bidi="en-GB"/>
        </w:rPr>
        <w:t xml:space="preserve"> If you wanted to travel to multiple </w:t>
      </w:r>
      <w:r w:rsidR="00F3135E" w:rsidRPr="007C45F7">
        <w:rPr>
          <w:lang w:val="en-GB" w:bidi="en-GB"/>
        </w:rPr>
        <w:t>villages, towns, and cities and then explore those places, you would require multiple maps.</w:t>
      </w:r>
      <w:r w:rsidR="00F65201" w:rsidRPr="007C45F7">
        <w:rPr>
          <w:lang w:val="en-GB" w:bidi="en-GB"/>
        </w:rPr>
        <w:t xml:space="preserve"> </w:t>
      </w:r>
      <w:r w:rsidR="00F45142" w:rsidRPr="007C45F7">
        <w:rPr>
          <w:lang w:val="en-GB" w:bidi="en-GB"/>
        </w:rPr>
        <w:t>This is where mobile phones step in. With the</w:t>
      </w:r>
      <w:r w:rsidR="00822425" w:rsidRPr="007C45F7">
        <w:rPr>
          <w:lang w:val="en-GB" w:bidi="en-GB"/>
        </w:rPr>
        <w:t xml:space="preserve">ir digital screens, they are able to show a map and have that map update </w:t>
      </w:r>
      <w:r w:rsidR="00521391" w:rsidRPr="007C45F7">
        <w:rPr>
          <w:lang w:val="en-GB" w:bidi="en-GB"/>
        </w:rPr>
        <w:t xml:space="preserve">as </w:t>
      </w:r>
      <w:r w:rsidR="00975018" w:rsidRPr="007C45F7">
        <w:rPr>
          <w:lang w:val="en-GB" w:bidi="en-GB"/>
        </w:rPr>
        <w:t>the user</w:t>
      </w:r>
      <w:r w:rsidR="00521391" w:rsidRPr="007C45F7">
        <w:rPr>
          <w:lang w:val="en-GB" w:bidi="en-GB"/>
        </w:rPr>
        <w:t xml:space="preserve"> move</w:t>
      </w:r>
      <w:r w:rsidR="00975018" w:rsidRPr="007C45F7">
        <w:rPr>
          <w:lang w:val="en-GB" w:bidi="en-GB"/>
        </w:rPr>
        <w:t>s</w:t>
      </w:r>
      <w:r w:rsidR="00521391" w:rsidRPr="007C45F7">
        <w:rPr>
          <w:lang w:val="en-GB" w:bidi="en-GB"/>
        </w:rPr>
        <w:t xml:space="preserve"> or </w:t>
      </w:r>
      <w:r w:rsidR="00B979FE" w:rsidRPr="007C45F7">
        <w:rPr>
          <w:lang w:val="en-GB" w:bidi="en-GB"/>
        </w:rPr>
        <w:t>interact</w:t>
      </w:r>
      <w:r w:rsidR="00975018" w:rsidRPr="007C45F7">
        <w:rPr>
          <w:lang w:val="en-GB" w:bidi="en-GB"/>
        </w:rPr>
        <w:t>s</w:t>
      </w:r>
      <w:r w:rsidR="00521391" w:rsidRPr="007C45F7">
        <w:rPr>
          <w:lang w:val="en-GB" w:bidi="en-GB"/>
        </w:rPr>
        <w:t xml:space="preserve"> with it.</w:t>
      </w:r>
    </w:p>
    <w:p w14:paraId="28E6E197" w14:textId="29174BF0" w:rsidR="00104C83" w:rsidRPr="007C45F7" w:rsidRDefault="00C20CE9" w:rsidP="00D51D03">
      <w:pPr>
        <w:rPr>
          <w:lang w:val="en-GB" w:bidi="en-GB"/>
        </w:rPr>
      </w:pPr>
      <w:r w:rsidRPr="007C45F7">
        <w:rPr>
          <w:lang w:val="en-GB" w:bidi="en-GB"/>
        </w:rPr>
        <w:t xml:space="preserve">Considered to be the first mobile </w:t>
      </w:r>
      <w:r w:rsidR="0062292F" w:rsidRPr="007C45F7">
        <w:rPr>
          <w:lang w:val="en-GB" w:bidi="en-GB"/>
        </w:rPr>
        <w:t xml:space="preserve">phone with </w:t>
      </w:r>
      <w:r w:rsidR="009675DA" w:rsidRPr="007C45F7">
        <w:rPr>
          <w:lang w:val="en-GB" w:bidi="en-GB"/>
        </w:rPr>
        <w:t>Global Position</w:t>
      </w:r>
      <w:r w:rsidR="00F420B3" w:rsidRPr="007C45F7">
        <w:rPr>
          <w:lang w:val="en-GB" w:bidi="en-GB"/>
        </w:rPr>
        <w:t>ing</w:t>
      </w:r>
      <w:r w:rsidR="009675DA" w:rsidRPr="007C45F7">
        <w:rPr>
          <w:lang w:val="en-GB" w:bidi="en-GB"/>
        </w:rPr>
        <w:t xml:space="preserve"> System (GPS)</w:t>
      </w:r>
      <w:r w:rsidR="0062292F" w:rsidRPr="007C45F7">
        <w:rPr>
          <w:lang w:val="en-GB" w:bidi="en-GB"/>
        </w:rPr>
        <w:t xml:space="preserve"> built-in, the </w:t>
      </w:r>
      <w:r w:rsidR="00E24590" w:rsidRPr="007C45F7">
        <w:rPr>
          <w:lang w:val="en-GB" w:bidi="en-GB"/>
        </w:rPr>
        <w:t>‘Benefon ESC!’</w:t>
      </w:r>
      <w:r w:rsidR="008666BC" w:rsidRPr="007C45F7">
        <w:rPr>
          <w:lang w:val="en-GB" w:bidi="en-GB"/>
        </w:rPr>
        <w:t xml:space="preserve"> was released </w:t>
      </w:r>
      <w:r w:rsidR="00B77A19" w:rsidRPr="007C45F7">
        <w:rPr>
          <w:lang w:val="en-GB" w:bidi="en-GB"/>
        </w:rPr>
        <w:t>in</w:t>
      </w:r>
      <w:r w:rsidR="008666BC" w:rsidRPr="007C45F7">
        <w:rPr>
          <w:lang w:val="en-GB" w:bidi="en-GB"/>
        </w:rPr>
        <w:t xml:space="preserve"> </w:t>
      </w:r>
      <w:r w:rsidR="00A82709" w:rsidRPr="007C45F7">
        <w:rPr>
          <w:lang w:val="en-GB" w:bidi="en-GB"/>
        </w:rPr>
        <w:t xml:space="preserve">2001 </w:t>
      </w:r>
      <w:sdt>
        <w:sdtPr>
          <w:rPr>
            <w:lang w:val="en-GB" w:bidi="en-GB"/>
          </w:rPr>
          <w:id w:val="-1298993793"/>
          <w:citation/>
        </w:sdtPr>
        <w:sdtEndPr/>
        <w:sdtContent>
          <w:r w:rsidR="00A82709" w:rsidRPr="007C45F7">
            <w:rPr>
              <w:lang w:val="en-GB" w:bidi="en-GB"/>
            </w:rPr>
            <w:fldChar w:fldCharType="begin"/>
          </w:r>
          <w:r w:rsidR="00A82709" w:rsidRPr="007C45F7">
            <w:rPr>
              <w:lang w:val="en-GB" w:bidi="en-GB"/>
            </w:rPr>
            <w:instrText xml:space="preserve"> CITATION Mob23 \l 2057 </w:instrText>
          </w:r>
          <w:r w:rsidR="00A82709" w:rsidRPr="007C45F7">
            <w:rPr>
              <w:lang w:val="en-GB" w:bidi="en-GB"/>
            </w:rPr>
            <w:fldChar w:fldCharType="separate"/>
          </w:r>
          <w:r w:rsidR="00931688" w:rsidRPr="00931688">
            <w:rPr>
              <w:noProof/>
              <w:lang w:val="en-GB" w:bidi="en-GB"/>
            </w:rPr>
            <w:t>[2]</w:t>
          </w:r>
          <w:r w:rsidR="00A82709" w:rsidRPr="007C45F7">
            <w:rPr>
              <w:lang w:val="en-GB" w:bidi="en-GB"/>
            </w:rPr>
            <w:fldChar w:fldCharType="end"/>
          </w:r>
        </w:sdtContent>
      </w:sdt>
      <w:r w:rsidR="00D649A7" w:rsidRPr="007C45F7">
        <w:rPr>
          <w:lang w:val="en-GB" w:bidi="en-GB"/>
        </w:rPr>
        <w:t xml:space="preserve"> and it</w:t>
      </w:r>
      <w:r w:rsidR="00E24590" w:rsidRPr="007C45F7">
        <w:rPr>
          <w:lang w:val="en-GB" w:bidi="en-GB"/>
        </w:rPr>
        <w:t xml:space="preserve"> </w:t>
      </w:r>
      <w:r w:rsidR="00D649A7" w:rsidRPr="007C45F7">
        <w:rPr>
          <w:lang w:val="en-GB" w:bidi="en-GB"/>
        </w:rPr>
        <w:t>paved</w:t>
      </w:r>
      <w:r w:rsidR="006B6B4B" w:rsidRPr="007C45F7">
        <w:rPr>
          <w:lang w:val="en-GB" w:bidi="en-GB"/>
        </w:rPr>
        <w:t xml:space="preserve"> </w:t>
      </w:r>
      <w:r w:rsidR="00D649A7" w:rsidRPr="007C45F7">
        <w:rPr>
          <w:lang w:val="en-GB" w:bidi="en-GB"/>
        </w:rPr>
        <w:t xml:space="preserve">the way for a new </w:t>
      </w:r>
      <w:r w:rsidR="006B6B4B" w:rsidRPr="007C45F7">
        <w:rPr>
          <w:lang w:val="en-GB" w:bidi="en-GB"/>
        </w:rPr>
        <w:t xml:space="preserve">era </w:t>
      </w:r>
      <w:r w:rsidR="00E437DC" w:rsidRPr="007C45F7">
        <w:rPr>
          <w:lang w:val="en-GB" w:bidi="en-GB"/>
        </w:rPr>
        <w:t>of</w:t>
      </w:r>
      <w:r w:rsidR="006B6B4B" w:rsidRPr="007C45F7">
        <w:rPr>
          <w:lang w:val="en-GB" w:bidi="en-GB"/>
        </w:rPr>
        <w:t xml:space="preserve"> cartography. As </w:t>
      </w:r>
      <w:r w:rsidR="002737FD" w:rsidRPr="007C45F7">
        <w:rPr>
          <w:lang w:val="en-GB" w:bidi="en-GB"/>
        </w:rPr>
        <w:t>GPS-capable</w:t>
      </w:r>
      <w:r w:rsidR="006B6B4B" w:rsidRPr="007C45F7">
        <w:rPr>
          <w:lang w:val="en-GB" w:bidi="en-GB"/>
        </w:rPr>
        <w:t xml:space="preserve"> phones became more </w:t>
      </w:r>
      <w:r w:rsidR="00C60195" w:rsidRPr="007C45F7">
        <w:rPr>
          <w:lang w:val="en-GB" w:bidi="en-GB"/>
        </w:rPr>
        <w:t>widespread</w:t>
      </w:r>
      <w:r w:rsidR="006B6B4B" w:rsidRPr="007C45F7">
        <w:rPr>
          <w:lang w:val="en-GB" w:bidi="en-GB"/>
        </w:rPr>
        <w:t>,</w:t>
      </w:r>
      <w:r w:rsidR="00605613" w:rsidRPr="007C45F7">
        <w:rPr>
          <w:lang w:val="en-GB" w:bidi="en-GB"/>
        </w:rPr>
        <w:t xml:space="preserve"> some</w:t>
      </w:r>
      <w:r w:rsidR="006B6B4B" w:rsidRPr="007C45F7">
        <w:rPr>
          <w:lang w:val="en-GB" w:bidi="en-GB"/>
        </w:rPr>
        <w:t xml:space="preserve"> </w:t>
      </w:r>
      <w:r w:rsidR="00625F29" w:rsidRPr="007C45F7">
        <w:rPr>
          <w:lang w:val="en-GB" w:bidi="en-GB"/>
        </w:rPr>
        <w:t>companies took notice of this new emerging market</w:t>
      </w:r>
      <w:r w:rsidR="00EE5B40" w:rsidRPr="007C45F7">
        <w:rPr>
          <w:lang w:val="en-GB" w:bidi="en-GB"/>
        </w:rPr>
        <w:t xml:space="preserve"> and </w:t>
      </w:r>
      <w:r w:rsidR="003D6FF1" w:rsidRPr="007C45F7">
        <w:rPr>
          <w:lang w:val="en-GB" w:bidi="en-GB"/>
        </w:rPr>
        <w:t>capitalised</w:t>
      </w:r>
      <w:r w:rsidR="00157CF4" w:rsidRPr="007C45F7">
        <w:rPr>
          <w:lang w:val="en-GB" w:bidi="en-GB"/>
        </w:rPr>
        <w:t xml:space="preserve"> on it</w:t>
      </w:r>
      <w:r w:rsidR="00DD4DCE" w:rsidRPr="007C45F7">
        <w:rPr>
          <w:lang w:val="en-GB" w:bidi="en-GB"/>
        </w:rPr>
        <w:t xml:space="preserve"> and now, </w:t>
      </w:r>
      <w:r w:rsidR="00062D3C" w:rsidRPr="007C45F7">
        <w:rPr>
          <w:lang w:val="en-GB" w:bidi="en-GB"/>
        </w:rPr>
        <w:t>as of</w:t>
      </w:r>
      <w:r w:rsidR="006B4A97" w:rsidRPr="007C45F7">
        <w:rPr>
          <w:lang w:val="en-GB" w:bidi="en-GB"/>
        </w:rPr>
        <w:t xml:space="preserve"> </w:t>
      </w:r>
      <w:r w:rsidR="00246D64" w:rsidRPr="007C45F7">
        <w:rPr>
          <w:lang w:val="en-GB" w:bidi="en-GB"/>
        </w:rPr>
        <w:t>202</w:t>
      </w:r>
      <w:r w:rsidR="00DD4DCE" w:rsidRPr="007C45F7">
        <w:rPr>
          <w:lang w:val="en-GB" w:bidi="en-GB"/>
        </w:rPr>
        <w:t>3</w:t>
      </w:r>
      <w:r w:rsidR="00246D64" w:rsidRPr="007C45F7">
        <w:rPr>
          <w:lang w:val="en-GB" w:bidi="en-GB"/>
        </w:rPr>
        <w:t>, t</w:t>
      </w:r>
      <w:r w:rsidR="00A80455" w:rsidRPr="007C45F7">
        <w:rPr>
          <w:lang w:val="en-GB" w:bidi="en-GB"/>
        </w:rPr>
        <w:t xml:space="preserve">he total revenue in the navigation segment </w:t>
      </w:r>
      <w:r w:rsidR="00C25413" w:rsidRPr="007C45F7">
        <w:rPr>
          <w:lang w:val="en-GB" w:bidi="en-GB"/>
        </w:rPr>
        <w:t>is over</w:t>
      </w:r>
      <w:r w:rsidR="006818F6" w:rsidRPr="007C45F7">
        <w:rPr>
          <w:lang w:val="en-GB" w:bidi="en-GB"/>
        </w:rPr>
        <w:t xml:space="preserve"> $1 billion</w:t>
      </w:r>
      <w:r w:rsidR="00246D64" w:rsidRPr="007C45F7">
        <w:rPr>
          <w:lang w:val="en-GB" w:bidi="en-GB"/>
        </w:rPr>
        <w:t xml:space="preserve"> </w:t>
      </w:r>
      <w:sdt>
        <w:sdtPr>
          <w:rPr>
            <w:lang w:val="en-GB" w:bidi="en-GB"/>
          </w:rPr>
          <w:id w:val="942337425"/>
          <w:citation/>
        </w:sdtPr>
        <w:sdtEndPr/>
        <w:sdtContent>
          <w:r w:rsidR="00BD3D0E" w:rsidRPr="007C45F7">
            <w:rPr>
              <w:lang w:val="en-GB" w:bidi="en-GB"/>
            </w:rPr>
            <w:fldChar w:fldCharType="begin"/>
          </w:r>
          <w:r w:rsidR="00825383" w:rsidRPr="007C45F7">
            <w:rPr>
              <w:lang w:val="en-GB" w:bidi="en-GB"/>
            </w:rPr>
            <w:instrText xml:space="preserve">CITATION Sta23 \l 2057 </w:instrText>
          </w:r>
          <w:r w:rsidR="00BD3D0E" w:rsidRPr="007C45F7">
            <w:rPr>
              <w:lang w:val="en-GB" w:bidi="en-GB"/>
            </w:rPr>
            <w:fldChar w:fldCharType="separate"/>
          </w:r>
          <w:r w:rsidR="00931688" w:rsidRPr="00931688">
            <w:rPr>
              <w:noProof/>
              <w:lang w:val="en-GB" w:bidi="en-GB"/>
            </w:rPr>
            <w:t>[3]</w:t>
          </w:r>
          <w:r w:rsidR="00BD3D0E" w:rsidRPr="007C45F7">
            <w:rPr>
              <w:lang w:val="en-GB" w:bidi="en-GB"/>
            </w:rPr>
            <w:fldChar w:fldCharType="end"/>
          </w:r>
        </w:sdtContent>
      </w:sdt>
      <w:r w:rsidR="007F593A" w:rsidRPr="007C45F7">
        <w:rPr>
          <w:lang w:val="en-GB" w:bidi="en-GB"/>
        </w:rPr>
        <w:t xml:space="preserve"> and</w:t>
      </w:r>
      <w:r w:rsidR="00A40528" w:rsidRPr="007C45F7">
        <w:rPr>
          <w:lang w:val="en-GB" w:bidi="en-GB"/>
        </w:rPr>
        <w:t xml:space="preserve"> is</w:t>
      </w:r>
      <w:r w:rsidR="007F593A" w:rsidRPr="007C45F7">
        <w:rPr>
          <w:lang w:val="en-GB" w:bidi="en-GB"/>
        </w:rPr>
        <w:t xml:space="preserve"> projected to reach </w:t>
      </w:r>
      <w:r w:rsidR="00A118A7" w:rsidRPr="007C45F7">
        <w:rPr>
          <w:lang w:val="en-GB" w:bidi="en-GB"/>
        </w:rPr>
        <w:t>a</w:t>
      </w:r>
      <w:r w:rsidR="004D2C19" w:rsidRPr="007C45F7">
        <w:rPr>
          <w:lang w:val="en-GB" w:bidi="en-GB"/>
        </w:rPr>
        <w:t xml:space="preserve">n impressive </w:t>
      </w:r>
      <w:r w:rsidR="00A40528" w:rsidRPr="007C45F7">
        <w:rPr>
          <w:lang w:val="en-GB" w:bidi="en-GB"/>
        </w:rPr>
        <w:t>$1.6 billion in 2027</w:t>
      </w:r>
      <w:r w:rsidR="0093485F" w:rsidRPr="007C45F7">
        <w:rPr>
          <w:lang w:val="en-GB" w:bidi="en-GB"/>
        </w:rPr>
        <w:t xml:space="preserve"> </w:t>
      </w:r>
      <w:sdt>
        <w:sdtPr>
          <w:rPr>
            <w:lang w:val="en-GB" w:bidi="en-GB"/>
          </w:rPr>
          <w:id w:val="333119615"/>
          <w:citation/>
        </w:sdtPr>
        <w:sdtEndPr/>
        <w:sdtContent>
          <w:r w:rsidR="0093485F" w:rsidRPr="007C45F7">
            <w:rPr>
              <w:lang w:val="en-GB" w:bidi="en-GB"/>
            </w:rPr>
            <w:fldChar w:fldCharType="begin"/>
          </w:r>
          <w:r w:rsidR="00825383" w:rsidRPr="007C45F7">
            <w:rPr>
              <w:lang w:val="en-GB" w:bidi="en-GB"/>
            </w:rPr>
            <w:instrText xml:space="preserve">CITATION Sta23 \l 2057 </w:instrText>
          </w:r>
          <w:r w:rsidR="0093485F" w:rsidRPr="007C45F7">
            <w:rPr>
              <w:lang w:val="en-GB" w:bidi="en-GB"/>
            </w:rPr>
            <w:fldChar w:fldCharType="separate"/>
          </w:r>
          <w:r w:rsidR="00931688" w:rsidRPr="00931688">
            <w:rPr>
              <w:noProof/>
              <w:lang w:val="en-GB" w:bidi="en-GB"/>
            </w:rPr>
            <w:t>[3]</w:t>
          </w:r>
          <w:r w:rsidR="0093485F" w:rsidRPr="007C45F7">
            <w:rPr>
              <w:lang w:val="en-GB" w:bidi="en-GB"/>
            </w:rPr>
            <w:fldChar w:fldCharType="end"/>
          </w:r>
        </w:sdtContent>
      </w:sdt>
      <w:r w:rsidR="00E14A94" w:rsidRPr="007C45F7">
        <w:rPr>
          <w:lang w:val="en-GB" w:bidi="en-GB"/>
        </w:rPr>
        <w:t>.</w:t>
      </w:r>
    </w:p>
    <w:p w14:paraId="0E709F4F" w14:textId="33412D6B" w:rsidR="00350650" w:rsidRPr="007C45F7" w:rsidRDefault="00104C83" w:rsidP="002B2E7D">
      <w:pPr>
        <w:rPr>
          <w:lang w:val="en-GB" w:bidi="en-GB"/>
        </w:rPr>
      </w:pPr>
      <w:r w:rsidRPr="007C45F7">
        <w:rPr>
          <w:lang w:val="en-GB" w:bidi="en-GB"/>
        </w:rPr>
        <w:t xml:space="preserve">Many companies in the mapping industry have strict </w:t>
      </w:r>
      <w:r w:rsidR="00A86266" w:rsidRPr="007C45F7">
        <w:rPr>
          <w:lang w:val="en-GB" w:bidi="en-GB"/>
        </w:rPr>
        <w:t>licenses</w:t>
      </w:r>
      <w:r w:rsidRPr="007C45F7">
        <w:rPr>
          <w:lang w:val="en-GB" w:bidi="en-GB"/>
        </w:rPr>
        <w:t xml:space="preserve"> on who can access and use their data, such as Google Maps, which was made public in 2005</w:t>
      </w:r>
      <w:r w:rsidR="00F85929" w:rsidRPr="007C45F7">
        <w:rPr>
          <w:lang w:val="en-GB" w:bidi="en-GB"/>
        </w:rPr>
        <w:t xml:space="preserve"> </w:t>
      </w:r>
      <w:sdt>
        <w:sdtPr>
          <w:rPr>
            <w:lang w:val="en-GB" w:bidi="en-GB"/>
          </w:rPr>
          <w:id w:val="-37127449"/>
          <w:citation/>
        </w:sdtPr>
        <w:sdtEndPr/>
        <w:sdtContent>
          <w:r w:rsidR="00A577E3" w:rsidRPr="007C45F7">
            <w:rPr>
              <w:lang w:val="en-GB" w:bidi="en-GB"/>
            </w:rPr>
            <w:fldChar w:fldCharType="begin"/>
          </w:r>
          <w:r w:rsidR="00A577E3" w:rsidRPr="007C45F7">
            <w:rPr>
              <w:lang w:val="en-GB" w:bidi="en-GB"/>
            </w:rPr>
            <w:instrText xml:space="preserve"> CITATION Eli20 \l 2057 </w:instrText>
          </w:r>
          <w:r w:rsidR="00A577E3" w:rsidRPr="007C45F7">
            <w:rPr>
              <w:lang w:val="en-GB" w:bidi="en-GB"/>
            </w:rPr>
            <w:fldChar w:fldCharType="separate"/>
          </w:r>
          <w:r w:rsidR="00931688" w:rsidRPr="00931688">
            <w:rPr>
              <w:noProof/>
              <w:lang w:val="en-GB" w:bidi="en-GB"/>
            </w:rPr>
            <w:t>[4]</w:t>
          </w:r>
          <w:r w:rsidR="00A577E3" w:rsidRPr="007C45F7">
            <w:rPr>
              <w:lang w:val="en-GB" w:bidi="en-GB"/>
            </w:rPr>
            <w:fldChar w:fldCharType="end"/>
          </w:r>
        </w:sdtContent>
      </w:sdt>
      <w:r w:rsidRPr="007C45F7">
        <w:rPr>
          <w:lang w:val="en-GB" w:bidi="en-GB"/>
        </w:rPr>
        <w:t xml:space="preserve">. However, </w:t>
      </w:r>
      <w:r w:rsidR="00DD3DCF" w:rsidRPr="007C45F7">
        <w:rPr>
          <w:lang w:val="en-GB" w:bidi="en-GB"/>
        </w:rPr>
        <w:t xml:space="preserve">alternatives do exist such as </w:t>
      </w:r>
      <w:r w:rsidRPr="007C45F7">
        <w:rPr>
          <w:lang w:val="en-GB" w:bidi="en-GB"/>
        </w:rPr>
        <w:t>OpenStreetMap</w:t>
      </w:r>
      <w:r w:rsidR="00DD3DCF" w:rsidRPr="007C45F7">
        <w:rPr>
          <w:lang w:val="en-GB" w:bidi="en-GB"/>
        </w:rPr>
        <w:t xml:space="preserve"> (OSM). OSM </w:t>
      </w:r>
      <w:r w:rsidR="00433F88" w:rsidRPr="007C45F7">
        <w:rPr>
          <w:lang w:val="en-GB" w:bidi="en-GB"/>
        </w:rPr>
        <w:t xml:space="preserve">is </w:t>
      </w:r>
      <w:r w:rsidRPr="007C45F7">
        <w:rPr>
          <w:lang w:val="en-GB" w:bidi="en-GB"/>
        </w:rPr>
        <w:t>a freely accessible, community-driven mapping database that can be edited by anyone under the Open Data Commons Open Database License. By utili</w:t>
      </w:r>
      <w:r w:rsidR="00BE496A" w:rsidRPr="007C45F7">
        <w:rPr>
          <w:lang w:val="en-GB" w:bidi="en-GB"/>
        </w:rPr>
        <w:t>s</w:t>
      </w:r>
      <w:r w:rsidRPr="007C45F7">
        <w:rPr>
          <w:lang w:val="en-GB" w:bidi="en-GB"/>
        </w:rPr>
        <w:t>ing its three main elements</w:t>
      </w:r>
      <w:r w:rsidR="006D1134" w:rsidRPr="007C45F7">
        <w:rPr>
          <w:lang w:val="en-GB" w:bidi="en-GB"/>
        </w:rPr>
        <w:t>,</w:t>
      </w:r>
      <w:r w:rsidRPr="007C45F7">
        <w:rPr>
          <w:lang w:val="en-GB" w:bidi="en-GB"/>
        </w:rPr>
        <w:t xml:space="preserve"> nodes, ways, and relations</w:t>
      </w:r>
      <w:r w:rsidR="006D1134" w:rsidRPr="007C45F7">
        <w:rPr>
          <w:lang w:val="en-GB" w:bidi="en-GB"/>
        </w:rPr>
        <w:t>, OSM</w:t>
      </w:r>
      <w:r w:rsidRPr="007C45F7">
        <w:rPr>
          <w:lang w:val="en-GB" w:bidi="en-GB"/>
        </w:rPr>
        <w:t xml:space="preserve"> allows for the inclusion of practically any geographical structure on the map</w:t>
      </w:r>
      <w:r w:rsidR="00851415" w:rsidRPr="007C45F7">
        <w:rPr>
          <w:lang w:val="en-GB" w:bidi="en-GB"/>
        </w:rPr>
        <w:t>, including</w:t>
      </w:r>
      <w:r w:rsidR="003F2846" w:rsidRPr="007C45F7">
        <w:rPr>
          <w:lang w:val="en-GB" w:bidi="en-GB"/>
        </w:rPr>
        <w:t>,</w:t>
      </w:r>
      <w:r w:rsidR="00740890" w:rsidRPr="007C45F7">
        <w:rPr>
          <w:lang w:val="en-GB" w:bidi="en-GB"/>
        </w:rPr>
        <w:t xml:space="preserve"> </w:t>
      </w:r>
      <w:r w:rsidR="00851415" w:rsidRPr="007C45F7">
        <w:rPr>
          <w:lang w:val="en-GB" w:bidi="en-GB"/>
        </w:rPr>
        <w:t>buildings, rivers, trees,</w:t>
      </w:r>
      <w:r w:rsidR="000C6595" w:rsidRPr="007C45F7">
        <w:rPr>
          <w:lang w:val="en-GB" w:bidi="en-GB"/>
        </w:rPr>
        <w:t xml:space="preserve"> </w:t>
      </w:r>
      <w:r w:rsidR="003445CF" w:rsidRPr="007C45F7">
        <w:rPr>
          <w:lang w:val="en-GB" w:bidi="en-GB"/>
        </w:rPr>
        <w:t>bus routes</w:t>
      </w:r>
      <w:r w:rsidR="00740890" w:rsidRPr="007C45F7">
        <w:rPr>
          <w:lang w:val="en-GB" w:bidi="en-GB"/>
        </w:rPr>
        <w:t>, etc.</w:t>
      </w:r>
    </w:p>
    <w:p w14:paraId="6187EC3F" w14:textId="1203AFCC" w:rsidR="000C42F5" w:rsidRPr="007C45F7" w:rsidRDefault="000C42F5" w:rsidP="00CA5AC0">
      <w:pPr>
        <w:rPr>
          <w:lang w:val="en-GB"/>
        </w:rPr>
      </w:pPr>
      <w:r w:rsidRPr="007C45F7">
        <w:rPr>
          <w:lang w:val="en-GB"/>
        </w:rPr>
        <w:t>As the real-world changes, so too can a virtual map that uses OSM’s database. Due to its open data nature, anybody can update the map as they please, facilitating near real-time updates. This is extremely important for universities as they tend to constantly expand with new lecture, lab, and residency buildings. As an example, Lancaster University last erected a building in 2021.</w:t>
      </w:r>
      <w:sdt>
        <w:sdtPr>
          <w:rPr>
            <w:lang w:val="en-GB"/>
          </w:rPr>
          <w:id w:val="-789520491"/>
          <w:citation/>
        </w:sdtPr>
        <w:sdtEndPr/>
        <w:sdtContent>
          <w:r w:rsidRPr="007C45F7">
            <w:rPr>
              <w:lang w:val="en-GB"/>
            </w:rPr>
            <w:fldChar w:fldCharType="begin"/>
          </w:r>
          <w:r w:rsidRPr="007C45F7">
            <w:rPr>
              <w:lang w:val="en-GB"/>
            </w:rPr>
            <w:instrText xml:space="preserve"> CITATION Dav21 \l 2057 </w:instrText>
          </w:r>
          <w:r w:rsidRPr="007C45F7">
            <w:rPr>
              <w:lang w:val="en-GB"/>
            </w:rPr>
            <w:fldChar w:fldCharType="separate"/>
          </w:r>
          <w:r w:rsidR="00931688">
            <w:rPr>
              <w:noProof/>
              <w:lang w:val="en-GB"/>
            </w:rPr>
            <w:t xml:space="preserve"> </w:t>
          </w:r>
          <w:r w:rsidR="00931688" w:rsidRPr="00931688">
            <w:rPr>
              <w:noProof/>
              <w:lang w:val="en-GB"/>
            </w:rPr>
            <w:t>[5]</w:t>
          </w:r>
          <w:r w:rsidRPr="007C45F7">
            <w:rPr>
              <w:lang w:val="en-GB"/>
            </w:rPr>
            <w:fldChar w:fldCharType="end"/>
          </w:r>
        </w:sdtContent>
      </w:sdt>
      <w:r w:rsidRPr="007C45F7">
        <w:rPr>
          <w:lang w:val="en-GB"/>
        </w:rPr>
        <w:t>. The ability to add that building to OSM’s database as soon as the doors open allows any mapping software using OSM to start displaying that building on day one.</w:t>
      </w:r>
    </w:p>
    <w:p w14:paraId="220D9348" w14:textId="31AAED8D" w:rsidR="00322414" w:rsidRPr="007C45F7" w:rsidRDefault="00322414" w:rsidP="00322414">
      <w:pPr>
        <w:rPr>
          <w:lang w:val="en-GB" w:bidi="en-GB"/>
        </w:rPr>
      </w:pPr>
      <w:r w:rsidRPr="007C45F7">
        <w:rPr>
          <w:lang w:val="en-GB" w:bidi="en-GB"/>
        </w:rPr>
        <w:lastRenderedPageBreak/>
        <w:t>In</w:t>
      </w:r>
      <w:r w:rsidR="004C359A" w:rsidRPr="007C45F7">
        <w:rPr>
          <w:lang w:val="en-GB" w:bidi="en-GB"/>
        </w:rPr>
        <w:t xml:space="preserve"> the</w:t>
      </w:r>
      <w:r w:rsidRPr="007C45F7">
        <w:rPr>
          <w:lang w:val="en-GB" w:bidi="en-GB"/>
        </w:rPr>
        <w:t xml:space="preserve"> recent years</w:t>
      </w:r>
      <w:r w:rsidR="004C359A" w:rsidRPr="007C45F7">
        <w:rPr>
          <w:lang w:val="en-GB" w:bidi="en-GB"/>
        </w:rPr>
        <w:t xml:space="preserve"> </w:t>
      </w:r>
      <w:r w:rsidR="00E62CB1" w:rsidRPr="007C45F7">
        <w:rPr>
          <w:lang w:val="en-GB" w:bidi="en-GB"/>
        </w:rPr>
        <w:t>that</w:t>
      </w:r>
      <w:r w:rsidRPr="007C45F7">
        <w:rPr>
          <w:lang w:val="en-GB" w:bidi="en-GB"/>
        </w:rPr>
        <w:t xml:space="preserve"> we transitioned from paper maps to digital maps, the obvious </w:t>
      </w:r>
      <w:r w:rsidR="00A23F88" w:rsidRPr="007C45F7">
        <w:rPr>
          <w:lang w:val="en-GB" w:bidi="en-GB"/>
        </w:rPr>
        <w:t>evolution</w:t>
      </w:r>
      <w:r w:rsidRPr="007C45F7">
        <w:rPr>
          <w:lang w:val="en-GB" w:bidi="en-GB"/>
        </w:rPr>
        <w:t xml:space="preserve"> was to keep the format of a</w:t>
      </w:r>
      <w:r w:rsidRPr="007C45F7">
        <w:rPr>
          <w:lang w:val="en-GB"/>
        </w:rPr>
        <w:t xml:space="preserve"> traditional bird’s eye view</w:t>
      </w:r>
      <w:r w:rsidRPr="007C45F7">
        <w:rPr>
          <w:lang w:val="en-GB" w:bidi="en-GB"/>
        </w:rPr>
        <w:t xml:space="preserve">, especially due to the lack of performance available on mobile devices. This top-down view is excellent for understanding your whereabouts in a large area making it great for driving at speed as you can see upcoming turns easily. Though, with the walking speed of humans being considerably slower than a vehicle, we do not need to see nearly as far allowing for </w:t>
      </w:r>
      <w:r w:rsidR="003C0455" w:rsidRPr="007C45F7">
        <w:rPr>
          <w:lang w:val="en-GB" w:bidi="en-GB"/>
        </w:rPr>
        <w:t xml:space="preserve">a more </w:t>
      </w:r>
      <w:r w:rsidR="00A94A02" w:rsidRPr="007C45F7">
        <w:rPr>
          <w:lang w:val="en-GB" w:bidi="en-GB"/>
        </w:rPr>
        <w:t>zoomed-in</w:t>
      </w:r>
      <w:r w:rsidR="003C0455" w:rsidRPr="007C45F7">
        <w:rPr>
          <w:lang w:val="en-GB" w:bidi="en-GB"/>
        </w:rPr>
        <w:t xml:space="preserve"> map</w:t>
      </w:r>
      <w:r w:rsidRPr="007C45F7">
        <w:rPr>
          <w:lang w:val="en-GB" w:bidi="en-GB"/>
        </w:rPr>
        <w:t>. However,</w:t>
      </w:r>
      <w:r w:rsidR="00A94A02" w:rsidRPr="007C45F7">
        <w:rPr>
          <w:lang w:val="en-GB" w:bidi="en-GB"/>
        </w:rPr>
        <w:t xml:space="preserve"> </w:t>
      </w:r>
      <w:r w:rsidRPr="007C45F7">
        <w:rPr>
          <w:lang w:val="en-GB" w:bidi="en-GB"/>
        </w:rPr>
        <w:t xml:space="preserve">humans are not used to seeing the world from above and </w:t>
      </w:r>
      <w:r w:rsidR="00F01436" w:rsidRPr="007C45F7">
        <w:rPr>
          <w:lang w:val="en-GB" w:bidi="en-GB"/>
        </w:rPr>
        <w:t xml:space="preserve">popular </w:t>
      </w:r>
      <w:r w:rsidRPr="007C45F7">
        <w:rPr>
          <w:lang w:val="en-GB" w:bidi="en-GB"/>
        </w:rPr>
        <w:t>map app</w:t>
      </w:r>
      <w:r w:rsidR="00F01436" w:rsidRPr="007C45F7">
        <w:rPr>
          <w:lang w:val="en-GB" w:bidi="en-GB"/>
        </w:rPr>
        <w:t>lication</w:t>
      </w:r>
      <w:r w:rsidRPr="007C45F7">
        <w:rPr>
          <w:lang w:val="en-GB" w:bidi="en-GB"/>
        </w:rPr>
        <w:t xml:space="preserve">s such as Google Maps and Apple Maps do </w:t>
      </w:r>
      <w:r w:rsidR="00356EE4" w:rsidRPr="007C45F7">
        <w:rPr>
          <w:lang w:val="en-GB" w:bidi="en-GB"/>
        </w:rPr>
        <w:t>little</w:t>
      </w:r>
      <w:r w:rsidRPr="007C45F7">
        <w:rPr>
          <w:lang w:val="en-GB" w:bidi="en-GB"/>
        </w:rPr>
        <w:t xml:space="preserve"> with the extra zoom.</w:t>
      </w:r>
      <w:r w:rsidR="008A1558">
        <w:rPr>
          <w:lang w:val="en-GB" w:bidi="en-GB"/>
        </w:rPr>
        <w:t xml:space="preserve"> </w:t>
      </w:r>
      <w:r w:rsidR="00CC56A0" w:rsidRPr="007C45F7">
        <w:rPr>
          <w:lang w:val="en-GB" w:bidi="en-GB"/>
        </w:rPr>
        <w:t>The lack of visual landmarks for the next turn and reliance on audio prompts creates a disconnected user experience, lacking a human touch.</w:t>
      </w:r>
    </w:p>
    <w:p w14:paraId="282FF45C" w14:textId="1FFA3984" w:rsidR="00CA5AC0" w:rsidRPr="007C45F7" w:rsidRDefault="00322414" w:rsidP="002E241E">
      <w:pPr>
        <w:rPr>
          <w:lang w:val="en-GB" w:bidi="en-GB"/>
        </w:rPr>
      </w:pPr>
      <w:r w:rsidRPr="007C45F7">
        <w:rPr>
          <w:lang w:val="en-GB" w:bidi="en-GB"/>
        </w:rPr>
        <w:t xml:space="preserve">A </w:t>
      </w:r>
      <w:r w:rsidR="00440FF1" w:rsidRPr="007C45F7">
        <w:rPr>
          <w:lang w:val="en-GB" w:bidi="en-GB"/>
        </w:rPr>
        <w:t>three-dimensional</w:t>
      </w:r>
      <w:r w:rsidRPr="007C45F7">
        <w:rPr>
          <w:lang w:val="en-GB" w:bidi="en-GB"/>
        </w:rPr>
        <w:t xml:space="preserve"> environment from the perspective of a human where the user can look around using their phone and easily identify buildings and paths and be able to visibly associate the next turn with a specific </w:t>
      </w:r>
      <w:r w:rsidR="00DD6D0B" w:rsidRPr="007C45F7">
        <w:rPr>
          <w:lang w:val="en-GB" w:bidi="en-GB"/>
        </w:rPr>
        <w:t>geographical feature</w:t>
      </w:r>
      <w:r w:rsidRPr="007C45F7">
        <w:rPr>
          <w:lang w:val="en-GB" w:bidi="en-GB"/>
        </w:rPr>
        <w:t xml:space="preserve"> would solve this issue. One benefit to this approach would be that the navigation feels more organic allowing the user to more intuitively get around. Another benefit would be that integrating the user’s experience in the world around them with the application allows for a more immersive experience.</w:t>
      </w:r>
      <w:r w:rsidR="00743CB6">
        <w:rPr>
          <w:lang w:val="en-GB" w:bidi="en-GB"/>
        </w:rPr>
        <w:t xml:space="preserve"> Overall, the </w:t>
      </w:r>
      <w:r w:rsidR="007F5779">
        <w:rPr>
          <w:lang w:val="en-GB" w:bidi="en-GB"/>
        </w:rPr>
        <w:t>evolution of navigation</w:t>
      </w:r>
      <w:r w:rsidR="00F60C1D">
        <w:rPr>
          <w:lang w:val="en-GB" w:bidi="en-GB"/>
        </w:rPr>
        <w:t xml:space="preserve"> and 3D</w:t>
      </w:r>
      <w:r w:rsidR="007F5779">
        <w:rPr>
          <w:lang w:val="en-GB" w:bidi="en-GB"/>
        </w:rPr>
        <w:t xml:space="preserve"> technology presents exciting opportunities </w:t>
      </w:r>
      <w:r w:rsidR="0024580D">
        <w:rPr>
          <w:lang w:val="en-GB" w:bidi="en-GB"/>
        </w:rPr>
        <w:t>to revolutionise the way we navigate</w:t>
      </w:r>
      <w:r w:rsidR="007F5779">
        <w:rPr>
          <w:lang w:val="en-GB" w:bidi="en-GB"/>
        </w:rPr>
        <w:t>.</w:t>
      </w:r>
    </w:p>
    <w:p w14:paraId="227A92A2" w14:textId="08A4A9D7" w:rsidR="00E81978" w:rsidRPr="007C45F7" w:rsidRDefault="00225C38" w:rsidP="00225C38">
      <w:pPr>
        <w:pStyle w:val="Heading2"/>
        <w:rPr>
          <w:lang w:val="en-GB"/>
        </w:rPr>
      </w:pPr>
      <w:bookmarkStart w:id="1" w:name="_Toc130253328"/>
      <w:r>
        <w:rPr>
          <w:lang w:val="en-GB"/>
        </w:rPr>
        <w:t xml:space="preserve">1.1 </w:t>
      </w:r>
      <w:r w:rsidR="009B022A" w:rsidRPr="007C45F7">
        <w:rPr>
          <w:lang w:val="en-GB"/>
        </w:rPr>
        <w:t>Aims</w:t>
      </w:r>
      <w:r w:rsidR="00910921" w:rsidRPr="007C45F7">
        <w:rPr>
          <w:lang w:val="en-GB"/>
        </w:rPr>
        <w:t xml:space="preserve"> of </w:t>
      </w:r>
      <w:r w:rsidR="00543153" w:rsidRPr="007C45F7">
        <w:rPr>
          <w:lang w:val="en-GB"/>
        </w:rPr>
        <w:t>T</w:t>
      </w:r>
      <w:r w:rsidR="00910921" w:rsidRPr="007C45F7">
        <w:rPr>
          <w:lang w:val="en-GB"/>
        </w:rPr>
        <w:t>h</w:t>
      </w:r>
      <w:r w:rsidR="00946E96" w:rsidRPr="007C45F7">
        <w:rPr>
          <w:lang w:val="en-GB"/>
        </w:rPr>
        <w:t>is</w:t>
      </w:r>
      <w:r w:rsidR="00910921" w:rsidRPr="007C45F7">
        <w:rPr>
          <w:lang w:val="en-GB"/>
        </w:rPr>
        <w:t xml:space="preserve"> Project</w:t>
      </w:r>
      <w:bookmarkEnd w:id="1"/>
    </w:p>
    <w:p w14:paraId="1DAEBBD6" w14:textId="10B1C9F3" w:rsidR="000E462E" w:rsidRPr="007C45F7" w:rsidRDefault="000E462E" w:rsidP="000D4A23">
      <w:pPr>
        <w:rPr>
          <w:lang w:val="en-GB"/>
        </w:rPr>
      </w:pPr>
      <w:r w:rsidRPr="007C45F7">
        <w:rPr>
          <w:lang w:val="en-GB"/>
        </w:rPr>
        <w:t>T</w:t>
      </w:r>
      <w:r w:rsidR="00B40C8D" w:rsidRPr="007C45F7">
        <w:rPr>
          <w:lang w:val="en-GB"/>
        </w:rPr>
        <w:t xml:space="preserve">his project has </w:t>
      </w:r>
      <w:r w:rsidR="00B95361" w:rsidRPr="007C45F7">
        <w:rPr>
          <w:lang w:val="en-GB"/>
        </w:rPr>
        <w:t>three</w:t>
      </w:r>
      <w:r w:rsidR="00B40C8D" w:rsidRPr="007C45F7">
        <w:rPr>
          <w:lang w:val="en-GB"/>
        </w:rPr>
        <w:t xml:space="preserve"> </w:t>
      </w:r>
      <w:r w:rsidR="00F27425" w:rsidRPr="007C45F7">
        <w:rPr>
          <w:lang w:val="en-GB"/>
        </w:rPr>
        <w:t>overarchi</w:t>
      </w:r>
      <w:r w:rsidR="007D3307" w:rsidRPr="007C45F7">
        <w:rPr>
          <w:lang w:val="en-GB"/>
        </w:rPr>
        <w:t>ng</w:t>
      </w:r>
      <w:r w:rsidR="00B40C8D" w:rsidRPr="007C45F7">
        <w:rPr>
          <w:lang w:val="en-GB"/>
        </w:rPr>
        <w:t xml:space="preserve"> aims:</w:t>
      </w:r>
    </w:p>
    <w:p w14:paraId="6C6F8484" w14:textId="47C4EB1F" w:rsidR="00C738BE" w:rsidRPr="007C45F7" w:rsidRDefault="00C738BE" w:rsidP="000D4A23">
      <w:pPr>
        <w:pStyle w:val="ListBullet"/>
        <w:rPr>
          <w:lang w:val="en-GB"/>
        </w:rPr>
      </w:pPr>
      <w:r w:rsidRPr="007C45F7">
        <w:rPr>
          <w:lang w:val="en-GB"/>
        </w:rPr>
        <w:t>Explor</w:t>
      </w:r>
      <w:r w:rsidR="00B87B7B" w:rsidRPr="007C45F7">
        <w:rPr>
          <w:lang w:val="en-GB"/>
        </w:rPr>
        <w:t>e</w:t>
      </w:r>
      <w:r w:rsidRPr="007C45F7">
        <w:rPr>
          <w:lang w:val="en-GB"/>
        </w:rPr>
        <w:t xml:space="preserve"> the use of</w:t>
      </w:r>
      <w:r w:rsidR="000662EE" w:rsidRPr="007C45F7">
        <w:rPr>
          <w:lang w:val="en-GB"/>
        </w:rPr>
        <w:t xml:space="preserve"> open-data mapping databases to </w:t>
      </w:r>
      <w:r w:rsidR="00522D68" w:rsidRPr="007C45F7">
        <w:rPr>
          <w:lang w:val="en-GB"/>
        </w:rPr>
        <w:t>generate a 3D environment of the user’s current location.</w:t>
      </w:r>
    </w:p>
    <w:p w14:paraId="12EC579C" w14:textId="2E10C407" w:rsidR="006D5C5B" w:rsidRPr="007C45F7" w:rsidRDefault="00D62B84" w:rsidP="000D4A23">
      <w:pPr>
        <w:pStyle w:val="ListBullet"/>
        <w:rPr>
          <w:lang w:val="en-GB"/>
        </w:rPr>
      </w:pPr>
      <w:r w:rsidRPr="007C45F7">
        <w:rPr>
          <w:lang w:val="en-GB"/>
        </w:rPr>
        <w:t xml:space="preserve">Investigate the effectiveness of a navigation system in </w:t>
      </w:r>
      <w:r w:rsidR="00AA5B88" w:rsidRPr="007C45F7">
        <w:rPr>
          <w:lang w:val="en-GB"/>
        </w:rPr>
        <w:t xml:space="preserve">that </w:t>
      </w:r>
      <w:r w:rsidRPr="007C45F7">
        <w:rPr>
          <w:lang w:val="en-GB"/>
        </w:rPr>
        <w:t>3</w:t>
      </w:r>
      <w:r w:rsidR="00485C10" w:rsidRPr="007C45F7">
        <w:rPr>
          <w:lang w:val="en-GB"/>
        </w:rPr>
        <w:t>D space</w:t>
      </w:r>
      <w:r w:rsidR="00DF5900" w:rsidRPr="007C45F7">
        <w:rPr>
          <w:lang w:val="en-GB"/>
        </w:rPr>
        <w:t>.</w:t>
      </w:r>
    </w:p>
    <w:p w14:paraId="7AAAFBCE" w14:textId="740B4BC1" w:rsidR="0061191D" w:rsidRPr="007C45F7" w:rsidRDefault="00D81A52" w:rsidP="000D4A23">
      <w:pPr>
        <w:pStyle w:val="ListBullet"/>
        <w:rPr>
          <w:lang w:val="en-GB"/>
        </w:rPr>
      </w:pPr>
      <w:r w:rsidRPr="007C45F7">
        <w:rPr>
          <w:lang w:val="en-GB"/>
        </w:rPr>
        <w:t xml:space="preserve">Evaluate the </w:t>
      </w:r>
      <w:r w:rsidR="0041714F" w:rsidRPr="007C45F7">
        <w:rPr>
          <w:lang w:val="en-GB"/>
        </w:rPr>
        <w:t>implementation through</w:t>
      </w:r>
      <w:r w:rsidR="00303218" w:rsidRPr="007C45F7">
        <w:rPr>
          <w:lang w:val="en-GB"/>
        </w:rPr>
        <w:t xml:space="preserve"> a u</w:t>
      </w:r>
      <w:r w:rsidR="00C35D05" w:rsidRPr="007C45F7">
        <w:rPr>
          <w:lang w:val="en-GB"/>
        </w:rPr>
        <w:t>ser study to understand the needs</w:t>
      </w:r>
      <w:r w:rsidR="00E07668" w:rsidRPr="007C45F7">
        <w:rPr>
          <w:lang w:val="en-GB"/>
        </w:rPr>
        <w:t xml:space="preserve"> and </w:t>
      </w:r>
      <w:r w:rsidR="00C35D05" w:rsidRPr="007C45F7">
        <w:rPr>
          <w:lang w:val="en-GB"/>
        </w:rPr>
        <w:t>wants of the users of such a system.</w:t>
      </w:r>
    </w:p>
    <w:p w14:paraId="7716D233" w14:textId="2F54C9E8" w:rsidR="00D1604B" w:rsidRPr="007C45F7" w:rsidRDefault="00D13B56" w:rsidP="00322414">
      <w:pPr>
        <w:rPr>
          <w:lang w:val="en-GB"/>
        </w:rPr>
      </w:pPr>
      <w:r w:rsidRPr="007C45F7">
        <w:rPr>
          <w:lang w:val="en-GB"/>
        </w:rPr>
        <w:t xml:space="preserve">These aims will </w:t>
      </w:r>
      <w:r w:rsidR="00EA7BD7" w:rsidRPr="007C45F7">
        <w:rPr>
          <w:lang w:val="en-GB"/>
        </w:rPr>
        <w:t>attempt</w:t>
      </w:r>
      <w:r w:rsidRPr="007C45F7">
        <w:rPr>
          <w:lang w:val="en-GB"/>
        </w:rPr>
        <w:t xml:space="preserve"> to be met by </w:t>
      </w:r>
      <w:r w:rsidR="00293378" w:rsidRPr="007C45F7">
        <w:rPr>
          <w:lang w:val="en-GB"/>
        </w:rPr>
        <w:t>using the A-Frame framework and OpenStreetMap’s open-data database</w:t>
      </w:r>
      <w:r w:rsidR="00C90C4C" w:rsidRPr="007C45F7">
        <w:rPr>
          <w:lang w:val="en-GB"/>
        </w:rPr>
        <w:t xml:space="preserve"> to develop the </w:t>
      </w:r>
      <w:r w:rsidR="00224F54" w:rsidRPr="007C45F7">
        <w:rPr>
          <w:lang w:val="en-GB"/>
        </w:rPr>
        <w:t>map</w:t>
      </w:r>
      <w:r w:rsidR="00C90C4C" w:rsidRPr="007C45F7">
        <w:rPr>
          <w:lang w:val="en-GB"/>
        </w:rPr>
        <w:t xml:space="preserve"> in a web browser</w:t>
      </w:r>
      <w:r w:rsidR="00413C00" w:rsidRPr="007C45F7">
        <w:rPr>
          <w:lang w:val="en-GB"/>
        </w:rPr>
        <w:t xml:space="preserve"> and then conducting a user study on the implementation.</w:t>
      </w:r>
      <w:r w:rsidR="00D1604B" w:rsidRPr="007C45F7">
        <w:rPr>
          <w:lang w:val="en-GB"/>
        </w:rPr>
        <w:br w:type="page"/>
      </w:r>
    </w:p>
    <w:p w14:paraId="6D9AB11B" w14:textId="04F9E079" w:rsidR="002453AA" w:rsidRPr="007C45F7" w:rsidRDefault="000D318B" w:rsidP="002453AA">
      <w:pPr>
        <w:pStyle w:val="Heading1"/>
        <w:rPr>
          <w:lang w:val="en-GB"/>
        </w:rPr>
      </w:pPr>
      <w:bookmarkStart w:id="2" w:name="_Toc130253329"/>
      <w:r w:rsidRPr="007C45F7">
        <w:rPr>
          <w:lang w:val="en-GB"/>
        </w:rPr>
        <w:lastRenderedPageBreak/>
        <w:t>Chapter 2. Background</w:t>
      </w:r>
      <w:bookmarkEnd w:id="2"/>
    </w:p>
    <w:p w14:paraId="2EC000A6" w14:textId="60661B6D" w:rsidR="00EE7103" w:rsidRPr="007C45F7" w:rsidRDefault="00A93EFF" w:rsidP="00354557">
      <w:pPr>
        <w:pStyle w:val="Heading2"/>
        <w:rPr>
          <w:lang w:val="en-GB"/>
        </w:rPr>
      </w:pPr>
      <w:bookmarkStart w:id="3" w:name="_Toc130253330"/>
      <w:r w:rsidRPr="007C45F7">
        <w:rPr>
          <w:lang w:val="en-GB"/>
        </w:rPr>
        <w:t>2.</w:t>
      </w:r>
      <w:r w:rsidR="007024CD" w:rsidRPr="007C45F7">
        <w:rPr>
          <w:lang w:val="en-GB"/>
        </w:rPr>
        <w:t>1</w:t>
      </w:r>
      <w:r w:rsidRPr="007C45F7">
        <w:rPr>
          <w:lang w:val="en-GB"/>
        </w:rPr>
        <w:t xml:space="preserve"> </w:t>
      </w:r>
      <w:r w:rsidR="00331D2F" w:rsidRPr="007C45F7">
        <w:rPr>
          <w:lang w:val="en-GB"/>
        </w:rPr>
        <w:t xml:space="preserve">Overview of </w:t>
      </w:r>
      <w:r w:rsidR="00D5075C" w:rsidRPr="007C45F7">
        <w:rPr>
          <w:lang w:val="en-GB"/>
        </w:rPr>
        <w:t>E</w:t>
      </w:r>
      <w:r w:rsidR="00331D2F" w:rsidRPr="007C45F7">
        <w:rPr>
          <w:lang w:val="en-GB"/>
        </w:rPr>
        <w:t xml:space="preserve">xisting </w:t>
      </w:r>
      <w:r w:rsidR="003B286F" w:rsidRPr="007C45F7">
        <w:rPr>
          <w:lang w:val="en-GB"/>
        </w:rPr>
        <w:t>Navigation</w:t>
      </w:r>
      <w:r w:rsidR="005F38B9" w:rsidRPr="007C45F7">
        <w:rPr>
          <w:lang w:val="en-GB"/>
        </w:rPr>
        <w:t xml:space="preserve"> Applications</w:t>
      </w:r>
      <w:bookmarkEnd w:id="3"/>
    </w:p>
    <w:p w14:paraId="33F739D5" w14:textId="0FD4544B" w:rsidR="00106277" w:rsidRPr="007C45F7" w:rsidRDefault="00782AE7" w:rsidP="00896FBF">
      <w:pPr>
        <w:rPr>
          <w:lang w:val="en-GB"/>
        </w:rPr>
      </w:pPr>
      <w:r w:rsidRPr="007C45F7">
        <w:rPr>
          <w:lang w:val="en-GB"/>
        </w:rPr>
        <w:t xml:space="preserve">In terms of its user base, </w:t>
      </w:r>
      <w:r w:rsidR="005D1EC9" w:rsidRPr="007C45F7">
        <w:rPr>
          <w:lang w:val="en-GB"/>
        </w:rPr>
        <w:t>Google Maps</w:t>
      </w:r>
      <w:r w:rsidR="00B17A83" w:rsidRPr="007C45F7">
        <w:rPr>
          <w:lang w:val="en-GB"/>
        </w:rPr>
        <w:t xml:space="preserve"> dominates the </w:t>
      </w:r>
      <w:r w:rsidR="00A533A0" w:rsidRPr="007C45F7">
        <w:rPr>
          <w:lang w:val="en-GB"/>
        </w:rPr>
        <w:t>mobile phone navigation</w:t>
      </w:r>
      <w:r w:rsidR="00B17A83" w:rsidRPr="007C45F7">
        <w:rPr>
          <w:lang w:val="en-GB"/>
        </w:rPr>
        <w:t xml:space="preserve"> </w:t>
      </w:r>
      <w:r w:rsidR="00803705" w:rsidRPr="007C45F7">
        <w:rPr>
          <w:lang w:val="en-GB"/>
        </w:rPr>
        <w:t>market</w:t>
      </w:r>
      <w:r w:rsidR="00B17A83" w:rsidRPr="007C45F7">
        <w:rPr>
          <w:lang w:val="en-GB"/>
        </w:rPr>
        <w:t xml:space="preserve">. A </w:t>
      </w:r>
      <w:r w:rsidR="00803705" w:rsidRPr="007C45F7">
        <w:rPr>
          <w:lang w:val="en-GB"/>
        </w:rPr>
        <w:t>study completed in 2022 shows Google Maps as</w:t>
      </w:r>
      <w:r w:rsidR="00E861DF" w:rsidRPr="007C45F7">
        <w:rPr>
          <w:lang w:val="en-GB"/>
        </w:rPr>
        <w:t xml:space="preserve"> the </w:t>
      </w:r>
      <w:r w:rsidR="00842714" w:rsidRPr="007C45F7">
        <w:rPr>
          <w:lang w:val="en-GB"/>
        </w:rPr>
        <w:t>fourth</w:t>
      </w:r>
      <w:r w:rsidR="00E861DF" w:rsidRPr="007C45F7">
        <w:rPr>
          <w:lang w:val="en-GB"/>
        </w:rPr>
        <w:t xml:space="preserve"> </w:t>
      </w:r>
      <w:r w:rsidR="00225027" w:rsidRPr="007C45F7">
        <w:rPr>
          <w:lang w:val="en-GB"/>
        </w:rPr>
        <w:t>most popular</w:t>
      </w:r>
      <w:r w:rsidR="00E861DF" w:rsidRPr="007C45F7">
        <w:rPr>
          <w:lang w:val="en-GB"/>
        </w:rPr>
        <w:t xml:space="preserve"> application</w:t>
      </w:r>
      <w:r w:rsidR="0031738E" w:rsidRPr="007C45F7">
        <w:rPr>
          <w:lang w:val="en-GB"/>
        </w:rPr>
        <w:t xml:space="preserve"> in the UK </w:t>
      </w:r>
      <w:r w:rsidR="007933C7" w:rsidRPr="007C45F7">
        <w:rPr>
          <w:lang w:val="en-GB"/>
        </w:rPr>
        <w:t xml:space="preserve">with </w:t>
      </w:r>
      <w:r w:rsidR="00B7039B" w:rsidRPr="007C45F7">
        <w:rPr>
          <w:lang w:val="en-GB"/>
        </w:rPr>
        <w:t>an audience reach</w:t>
      </w:r>
      <w:r w:rsidR="007933C7" w:rsidRPr="007C45F7">
        <w:rPr>
          <w:lang w:val="en-GB"/>
        </w:rPr>
        <w:t xml:space="preserve"> </w:t>
      </w:r>
      <w:r w:rsidR="000840CA" w:rsidRPr="007C45F7">
        <w:rPr>
          <w:lang w:val="en-GB"/>
        </w:rPr>
        <w:t xml:space="preserve">of </w:t>
      </w:r>
      <w:r w:rsidR="00695A70" w:rsidRPr="007C45F7">
        <w:rPr>
          <w:lang w:val="en-GB"/>
        </w:rPr>
        <w:t>69%</w:t>
      </w:r>
      <w:r w:rsidR="00D637BF" w:rsidRPr="007C45F7">
        <w:rPr>
          <w:lang w:val="en-GB"/>
        </w:rPr>
        <w:t xml:space="preserve"> </w:t>
      </w:r>
      <w:sdt>
        <w:sdtPr>
          <w:rPr>
            <w:lang w:val="en-GB"/>
          </w:rPr>
          <w:id w:val="368970435"/>
          <w:citation/>
        </w:sdtPr>
        <w:sdtEndPr/>
        <w:sdtContent>
          <w:r w:rsidR="00D637BF" w:rsidRPr="007C45F7">
            <w:rPr>
              <w:lang w:val="en-GB"/>
            </w:rPr>
            <w:fldChar w:fldCharType="begin"/>
          </w:r>
          <w:r w:rsidR="0087318C" w:rsidRPr="007C45F7">
            <w:rPr>
              <w:lang w:val="en-GB"/>
            </w:rPr>
            <w:instrText xml:space="preserve">CITATION Sta22 \l 2057 </w:instrText>
          </w:r>
          <w:r w:rsidR="00D637BF" w:rsidRPr="007C45F7">
            <w:rPr>
              <w:lang w:val="en-GB"/>
            </w:rPr>
            <w:fldChar w:fldCharType="separate"/>
          </w:r>
          <w:r w:rsidR="00931688" w:rsidRPr="00931688">
            <w:rPr>
              <w:noProof/>
              <w:lang w:val="en-GB"/>
            </w:rPr>
            <w:t>[6]</w:t>
          </w:r>
          <w:r w:rsidR="00D637BF" w:rsidRPr="007C45F7">
            <w:rPr>
              <w:lang w:val="en-GB"/>
            </w:rPr>
            <w:fldChar w:fldCharType="end"/>
          </w:r>
        </w:sdtContent>
      </w:sdt>
      <w:r w:rsidR="00695A70" w:rsidRPr="007C45F7">
        <w:rPr>
          <w:lang w:val="en-GB"/>
        </w:rPr>
        <w:t xml:space="preserve">. To give this some perspective, this </w:t>
      </w:r>
      <w:r w:rsidR="00DB4A43" w:rsidRPr="007C45F7">
        <w:rPr>
          <w:lang w:val="en-GB"/>
        </w:rPr>
        <w:t xml:space="preserve">is ahead of Facebook Messenger, Instagram, and </w:t>
      </w:r>
      <w:r w:rsidR="00421AEA" w:rsidRPr="007C45F7">
        <w:rPr>
          <w:lang w:val="en-GB"/>
        </w:rPr>
        <w:t>Amazon</w:t>
      </w:r>
      <w:r w:rsidR="000C72C9" w:rsidRPr="007C45F7">
        <w:rPr>
          <w:lang w:val="en-GB"/>
        </w:rPr>
        <w:t xml:space="preserve">, and with no other navigation </w:t>
      </w:r>
      <w:r w:rsidR="00C06FAE" w:rsidRPr="007C45F7">
        <w:rPr>
          <w:lang w:val="en-GB"/>
        </w:rPr>
        <w:t>applications</w:t>
      </w:r>
      <w:r w:rsidR="000C72C9" w:rsidRPr="007C45F7">
        <w:rPr>
          <w:lang w:val="en-GB"/>
        </w:rPr>
        <w:t xml:space="preserve"> below it for the next </w:t>
      </w:r>
      <w:r w:rsidR="00842714" w:rsidRPr="007C45F7">
        <w:rPr>
          <w:lang w:val="en-GB"/>
        </w:rPr>
        <w:t>sixteen</w:t>
      </w:r>
      <w:r w:rsidR="00C417E2" w:rsidRPr="007C45F7">
        <w:rPr>
          <w:lang w:val="en-GB"/>
        </w:rPr>
        <w:t xml:space="preserve"> applications</w:t>
      </w:r>
      <w:r w:rsidR="007774F8" w:rsidRPr="007C45F7">
        <w:rPr>
          <w:lang w:val="en-GB"/>
        </w:rPr>
        <w:t>.</w:t>
      </w:r>
      <w:r w:rsidR="00896FBF" w:rsidRPr="007C45F7">
        <w:rPr>
          <w:lang w:val="en-GB"/>
        </w:rPr>
        <w:t xml:space="preserve"> </w:t>
      </w:r>
      <w:r w:rsidR="000738D1" w:rsidRPr="007C45F7">
        <w:rPr>
          <w:lang w:val="en-GB"/>
        </w:rPr>
        <w:t xml:space="preserve">Google Maps is quite the staple </w:t>
      </w:r>
      <w:r w:rsidR="00F676A6" w:rsidRPr="007C45F7">
        <w:rPr>
          <w:lang w:val="en-GB"/>
        </w:rPr>
        <w:t xml:space="preserve">in navigation apps. It has grown from just navigating to being an all-in-one travel guide. It </w:t>
      </w:r>
      <w:r w:rsidR="00C34549" w:rsidRPr="007C45F7">
        <w:rPr>
          <w:lang w:val="en-GB"/>
        </w:rPr>
        <w:t xml:space="preserve">can suggest restaurants, suggest nearby hotels and how much they cost, </w:t>
      </w:r>
      <w:r w:rsidR="000A2E66" w:rsidRPr="007C45F7">
        <w:rPr>
          <w:lang w:val="en-GB"/>
        </w:rPr>
        <w:t>and take you to sightseeing spots.</w:t>
      </w:r>
      <w:r w:rsidR="0050572A" w:rsidRPr="007C45F7">
        <w:rPr>
          <w:lang w:val="en-GB"/>
        </w:rPr>
        <w:t xml:space="preserve"> It even shows </w:t>
      </w:r>
      <w:r w:rsidR="0066385F" w:rsidRPr="007C45F7">
        <w:rPr>
          <w:lang w:val="en-GB"/>
        </w:rPr>
        <w:t>customer reviews of restaurants and take-outs.</w:t>
      </w:r>
      <w:r w:rsidR="00106277" w:rsidRPr="007C45F7">
        <w:rPr>
          <w:lang w:val="en-GB"/>
        </w:rPr>
        <w:t xml:space="preserve"> This makes Google Maps quite difficult to compete against.</w:t>
      </w:r>
    </w:p>
    <w:p w14:paraId="50C2E714" w14:textId="0A464B70" w:rsidR="0019592B" w:rsidRDefault="008C0D29" w:rsidP="0019592B">
      <w:pPr>
        <w:rPr>
          <w:lang w:val="en-GB"/>
        </w:rPr>
      </w:pPr>
      <w:r w:rsidRPr="007C45F7">
        <w:rPr>
          <w:lang w:val="en-GB"/>
        </w:rPr>
        <w:t xml:space="preserve">However, there are some </w:t>
      </w:r>
      <w:r w:rsidR="000558C8" w:rsidRPr="007C45F7">
        <w:rPr>
          <w:lang w:val="en-GB"/>
        </w:rPr>
        <w:t xml:space="preserve">navigation applications that </w:t>
      </w:r>
      <w:r w:rsidR="00972F2D" w:rsidRPr="007C45F7">
        <w:rPr>
          <w:lang w:val="en-GB"/>
        </w:rPr>
        <w:t xml:space="preserve">have unique </w:t>
      </w:r>
      <w:r w:rsidR="000558C8" w:rsidRPr="007C45F7">
        <w:rPr>
          <w:lang w:val="en-GB"/>
        </w:rPr>
        <w:t>features,</w:t>
      </w:r>
      <w:r w:rsidR="00DB14C7" w:rsidRPr="007C45F7">
        <w:rPr>
          <w:lang w:val="en-GB"/>
        </w:rPr>
        <w:t xml:space="preserve"> </w:t>
      </w:r>
      <w:r w:rsidR="00CA767C" w:rsidRPr="007C45F7">
        <w:rPr>
          <w:lang w:val="en-GB"/>
        </w:rPr>
        <w:t>which</w:t>
      </w:r>
      <w:r w:rsidR="00DB14C7" w:rsidRPr="007C45F7">
        <w:rPr>
          <w:lang w:val="en-GB"/>
        </w:rPr>
        <w:t xml:space="preserve"> have gotten recognition, such as Waze. </w:t>
      </w:r>
      <w:r w:rsidR="00970AF3" w:rsidRPr="007C45F7">
        <w:rPr>
          <w:lang w:val="en-GB"/>
        </w:rPr>
        <w:t xml:space="preserve">In a </w:t>
      </w:r>
      <w:r w:rsidR="00CA767C" w:rsidRPr="007C45F7">
        <w:rPr>
          <w:lang w:val="en-GB"/>
        </w:rPr>
        <w:t>study done in 2022 by AppMagic, Waze was the second</w:t>
      </w:r>
      <w:r w:rsidR="00C02C14" w:rsidRPr="007C45F7">
        <w:rPr>
          <w:lang w:val="en-GB"/>
        </w:rPr>
        <w:t xml:space="preserve"> </w:t>
      </w:r>
      <w:r w:rsidR="007E61F8" w:rsidRPr="007C45F7">
        <w:rPr>
          <w:lang w:val="en-GB"/>
        </w:rPr>
        <w:t>most</w:t>
      </w:r>
      <w:r w:rsidR="001C23BA" w:rsidRPr="007C45F7">
        <w:rPr>
          <w:lang w:val="en-GB"/>
        </w:rPr>
        <w:t xml:space="preserve"> </w:t>
      </w:r>
      <w:r w:rsidR="007E61F8" w:rsidRPr="007C45F7">
        <w:rPr>
          <w:lang w:val="en-GB"/>
        </w:rPr>
        <w:t>downloaded</w:t>
      </w:r>
      <w:r w:rsidR="00CA767C" w:rsidRPr="007C45F7">
        <w:rPr>
          <w:lang w:val="en-GB"/>
        </w:rPr>
        <w:t xml:space="preserve"> navigation app in the United States</w:t>
      </w:r>
      <w:r w:rsidR="005113A4" w:rsidRPr="007C45F7">
        <w:rPr>
          <w:lang w:val="en-GB"/>
        </w:rPr>
        <w:t xml:space="preserve"> with 9.12 million downloads </w:t>
      </w:r>
      <w:sdt>
        <w:sdtPr>
          <w:rPr>
            <w:lang w:val="en-GB"/>
          </w:rPr>
          <w:id w:val="-2031473775"/>
          <w:citation/>
        </w:sdtPr>
        <w:sdtEndPr/>
        <w:sdtContent>
          <w:r w:rsidR="005113A4" w:rsidRPr="007C45F7">
            <w:rPr>
              <w:lang w:val="en-GB"/>
            </w:rPr>
            <w:fldChar w:fldCharType="begin"/>
          </w:r>
          <w:r w:rsidR="005113A4" w:rsidRPr="007C45F7">
            <w:rPr>
              <w:lang w:val="en-GB"/>
            </w:rPr>
            <w:instrText xml:space="preserve"> CITATION Lea23 \l 2057 </w:instrText>
          </w:r>
          <w:r w:rsidR="005113A4" w:rsidRPr="007C45F7">
            <w:rPr>
              <w:lang w:val="en-GB"/>
            </w:rPr>
            <w:fldChar w:fldCharType="separate"/>
          </w:r>
          <w:r w:rsidR="00931688" w:rsidRPr="00931688">
            <w:rPr>
              <w:noProof/>
              <w:lang w:val="en-GB"/>
            </w:rPr>
            <w:t>[7]</w:t>
          </w:r>
          <w:r w:rsidR="005113A4" w:rsidRPr="007C45F7">
            <w:rPr>
              <w:lang w:val="en-GB"/>
            </w:rPr>
            <w:fldChar w:fldCharType="end"/>
          </w:r>
        </w:sdtContent>
      </w:sdt>
      <w:r w:rsidR="005113A4" w:rsidRPr="007C45F7">
        <w:rPr>
          <w:lang w:val="en-GB"/>
        </w:rPr>
        <w:t>.</w:t>
      </w:r>
      <w:r w:rsidR="006E4620" w:rsidRPr="007C45F7">
        <w:rPr>
          <w:lang w:val="en-GB"/>
        </w:rPr>
        <w:t xml:space="preserve"> Waze </w:t>
      </w:r>
      <w:r w:rsidR="00C963BA" w:rsidRPr="007C45F7">
        <w:rPr>
          <w:lang w:val="en-GB"/>
        </w:rPr>
        <w:t xml:space="preserve">is based around the community bettering </w:t>
      </w:r>
      <w:r w:rsidR="004C48E3" w:rsidRPr="007C45F7">
        <w:rPr>
          <w:lang w:val="en-GB"/>
        </w:rPr>
        <w:t>the app's functionality</w:t>
      </w:r>
      <w:r w:rsidR="00C963BA" w:rsidRPr="007C45F7">
        <w:rPr>
          <w:lang w:val="en-GB"/>
        </w:rPr>
        <w:t xml:space="preserve"> for others by reporting </w:t>
      </w:r>
      <w:r w:rsidR="00BC082B" w:rsidRPr="007C45F7">
        <w:rPr>
          <w:lang w:val="en-GB"/>
        </w:rPr>
        <w:t xml:space="preserve">certain things. For example, a person driving using Waze could report through the app that there </w:t>
      </w:r>
      <w:r w:rsidR="004C48E3" w:rsidRPr="007C45F7">
        <w:rPr>
          <w:lang w:val="en-GB"/>
        </w:rPr>
        <w:t xml:space="preserve">has been an accident or that </w:t>
      </w:r>
      <w:r w:rsidR="00B77184" w:rsidRPr="007C45F7">
        <w:rPr>
          <w:lang w:val="en-GB"/>
        </w:rPr>
        <w:t>there is a speed camera</w:t>
      </w:r>
      <w:r w:rsidR="003679AC" w:rsidRPr="007C45F7">
        <w:rPr>
          <w:lang w:val="en-GB"/>
        </w:rPr>
        <w:t>.</w:t>
      </w:r>
      <w:r w:rsidR="004C48E3" w:rsidRPr="007C45F7">
        <w:rPr>
          <w:lang w:val="en-GB"/>
        </w:rPr>
        <w:t xml:space="preserve"> </w:t>
      </w:r>
      <w:r w:rsidR="00891C15" w:rsidRPr="007C45F7">
        <w:rPr>
          <w:lang w:val="en-GB"/>
        </w:rPr>
        <w:t xml:space="preserve">This will alert other drivers </w:t>
      </w:r>
      <w:r w:rsidR="00B05072" w:rsidRPr="007C45F7">
        <w:rPr>
          <w:lang w:val="en-GB"/>
        </w:rPr>
        <w:t>and even change their route if necessary.</w:t>
      </w:r>
    </w:p>
    <w:p w14:paraId="2650A948" w14:textId="4932B2C5" w:rsidR="00A235CC" w:rsidRPr="007C45F7" w:rsidRDefault="00A235CC" w:rsidP="004A2F8F">
      <w:pPr>
        <w:rPr>
          <w:lang w:val="en-GB"/>
        </w:rPr>
      </w:pPr>
      <w:r>
        <w:rPr>
          <w:lang w:val="en-GB"/>
        </w:rPr>
        <w:t xml:space="preserve">Navigation applications </w:t>
      </w:r>
      <w:r w:rsidR="006F46E1">
        <w:rPr>
          <w:lang w:val="en-GB"/>
        </w:rPr>
        <w:t>play</w:t>
      </w:r>
      <w:r w:rsidR="002A6597">
        <w:rPr>
          <w:lang w:val="en-GB"/>
        </w:rPr>
        <w:t xml:space="preserve"> </w:t>
      </w:r>
      <w:r w:rsidR="0079769F">
        <w:rPr>
          <w:lang w:val="en-GB"/>
        </w:rPr>
        <w:t>a key role</w:t>
      </w:r>
      <w:r w:rsidR="002A6597">
        <w:rPr>
          <w:lang w:val="en-GB"/>
        </w:rPr>
        <w:t xml:space="preserve"> in helping us get </w:t>
      </w:r>
      <w:r w:rsidR="001D4715">
        <w:rPr>
          <w:lang w:val="en-GB"/>
        </w:rPr>
        <w:t>around,</w:t>
      </w:r>
      <w:r w:rsidR="002A6597">
        <w:rPr>
          <w:lang w:val="en-GB"/>
        </w:rPr>
        <w:t xml:space="preserve"> but I believe they </w:t>
      </w:r>
      <w:r w:rsidR="0019592B">
        <w:rPr>
          <w:lang w:val="en-GB"/>
        </w:rPr>
        <w:t xml:space="preserve">have stagnated in their </w:t>
      </w:r>
      <w:r w:rsidR="009906A2">
        <w:rPr>
          <w:lang w:val="en-GB"/>
        </w:rPr>
        <w:t>innovation,</w:t>
      </w:r>
      <w:r w:rsidR="001562B2">
        <w:rPr>
          <w:lang w:val="en-GB"/>
        </w:rPr>
        <w:t xml:space="preserve"> and they still have the</w:t>
      </w:r>
      <w:r w:rsidR="0019592B">
        <w:rPr>
          <w:lang w:val="en-GB"/>
        </w:rPr>
        <w:t xml:space="preserve"> capability to evolve.</w:t>
      </w:r>
      <w:r w:rsidR="00BE7CA2">
        <w:rPr>
          <w:lang w:val="en-GB"/>
        </w:rPr>
        <w:t xml:space="preserve"> </w:t>
      </w:r>
      <w:r w:rsidR="00774F08">
        <w:rPr>
          <w:lang w:val="en-GB"/>
        </w:rPr>
        <w:t>Overall, w</w:t>
      </w:r>
      <w:r w:rsidR="009C04D4" w:rsidRPr="009C04D4">
        <w:rPr>
          <w:lang w:val="en-GB"/>
        </w:rPr>
        <w:t>ith advancements in technology such as virtual reality and 3D mapping</w:t>
      </w:r>
      <w:r w:rsidR="00074395">
        <w:rPr>
          <w:lang w:val="en-GB"/>
        </w:rPr>
        <w:t xml:space="preserve"> techniques</w:t>
      </w:r>
      <w:r w:rsidR="009C04D4" w:rsidRPr="009C04D4">
        <w:rPr>
          <w:lang w:val="en-GB"/>
        </w:rPr>
        <w:t xml:space="preserve">, there is potential for navigation applications to create </w:t>
      </w:r>
      <w:r w:rsidR="00B37CDD">
        <w:rPr>
          <w:lang w:val="en-GB"/>
        </w:rPr>
        <w:t xml:space="preserve">a </w:t>
      </w:r>
      <w:r w:rsidR="009C04D4" w:rsidRPr="009C04D4">
        <w:rPr>
          <w:lang w:val="en-GB"/>
        </w:rPr>
        <w:t xml:space="preserve">more immersive and </w:t>
      </w:r>
      <w:r w:rsidR="005712A5">
        <w:rPr>
          <w:lang w:val="en-GB"/>
        </w:rPr>
        <w:t>inuitive</w:t>
      </w:r>
      <w:r w:rsidR="009C04D4" w:rsidRPr="009C04D4">
        <w:rPr>
          <w:lang w:val="en-GB"/>
        </w:rPr>
        <w:t xml:space="preserve"> experience for their users.</w:t>
      </w:r>
    </w:p>
    <w:p w14:paraId="1CAC4321" w14:textId="3B497AAB" w:rsidR="00331D2F" w:rsidRPr="007C45F7" w:rsidRDefault="00331D2F" w:rsidP="007024CD">
      <w:pPr>
        <w:pStyle w:val="Heading2"/>
        <w:rPr>
          <w:lang w:val="en-GB"/>
        </w:rPr>
      </w:pPr>
      <w:bookmarkStart w:id="4" w:name="_Toc130253331"/>
      <w:r w:rsidRPr="007C45F7">
        <w:rPr>
          <w:lang w:val="en-GB"/>
        </w:rPr>
        <w:t>2.2 OpenStreetMap</w:t>
      </w:r>
      <w:bookmarkEnd w:id="4"/>
    </w:p>
    <w:p w14:paraId="2B7A9369" w14:textId="15A2BBA3" w:rsidR="00DB11CE" w:rsidRPr="007C45F7" w:rsidRDefault="00CB1C91" w:rsidP="004271A4">
      <w:pPr>
        <w:rPr>
          <w:lang w:val="en-GB"/>
        </w:rPr>
      </w:pPr>
      <w:r w:rsidRPr="007C45F7">
        <w:rPr>
          <w:lang w:val="en-GB"/>
        </w:rPr>
        <w:t xml:space="preserve">Founded in 2004 by Steve Coast, </w:t>
      </w:r>
      <w:r w:rsidR="00800F24">
        <w:rPr>
          <w:lang w:val="en-GB"/>
        </w:rPr>
        <w:t>OpenStreetMap</w:t>
      </w:r>
      <w:r w:rsidRPr="007C45F7">
        <w:rPr>
          <w:lang w:val="en-GB"/>
        </w:rPr>
        <w:t xml:space="preserve"> was </w:t>
      </w:r>
      <w:r w:rsidR="00796905" w:rsidRPr="007C45F7">
        <w:rPr>
          <w:lang w:val="en-GB"/>
        </w:rPr>
        <w:t>founded</w:t>
      </w:r>
      <w:r w:rsidRPr="007C45F7">
        <w:rPr>
          <w:lang w:val="en-GB"/>
        </w:rPr>
        <w:t xml:space="preserve"> to give people</w:t>
      </w:r>
      <w:r w:rsidR="00492571" w:rsidRPr="007C45F7">
        <w:rPr>
          <w:lang w:val="en-GB"/>
        </w:rPr>
        <w:t>, who face various barriers,</w:t>
      </w:r>
      <w:r w:rsidRPr="007C45F7">
        <w:rPr>
          <w:lang w:val="en-GB"/>
        </w:rPr>
        <w:t xml:space="preserve"> access to free geographical </w:t>
      </w:r>
      <w:r w:rsidR="00796905" w:rsidRPr="007C45F7">
        <w:rPr>
          <w:lang w:val="en-GB"/>
        </w:rPr>
        <w:t>data.</w:t>
      </w:r>
      <w:r w:rsidR="00D2324F" w:rsidRPr="007C45F7">
        <w:rPr>
          <w:lang w:val="en-GB"/>
        </w:rPr>
        <w:t xml:space="preserve"> Their database covers the entire world, including various geographical features such as buildings, shops, roads, trees, bins, and more. </w:t>
      </w:r>
      <w:r w:rsidR="00035E14" w:rsidRPr="007C45F7">
        <w:rPr>
          <w:lang w:val="en-GB" w:bidi="en-GB"/>
        </w:rPr>
        <w:t>As mentioned earlier, OSM</w:t>
      </w:r>
      <w:r w:rsidR="00ED778D" w:rsidRPr="007C45F7">
        <w:rPr>
          <w:lang w:val="en-GB" w:bidi="en-GB"/>
        </w:rPr>
        <w:t xml:space="preserve"> uses nodes, ways, and relations </w:t>
      </w:r>
      <w:r w:rsidR="0027266F" w:rsidRPr="007C45F7">
        <w:rPr>
          <w:lang w:val="en-GB" w:bidi="en-GB"/>
        </w:rPr>
        <w:t xml:space="preserve">to label </w:t>
      </w:r>
      <w:r w:rsidR="004271A4" w:rsidRPr="007C45F7">
        <w:rPr>
          <w:lang w:val="en-GB" w:bidi="en-GB"/>
        </w:rPr>
        <w:t>such</w:t>
      </w:r>
      <w:r w:rsidR="0027266F" w:rsidRPr="007C45F7">
        <w:rPr>
          <w:lang w:val="en-GB" w:bidi="en-GB"/>
        </w:rPr>
        <w:t xml:space="preserve"> data. </w:t>
      </w:r>
      <w:r w:rsidR="00DB11CE" w:rsidRPr="007C45F7">
        <w:rPr>
          <w:lang w:val="en-GB" w:bidi="en-GB"/>
        </w:rPr>
        <w:t xml:space="preserve">A node is a single point on the map, a way is made up of a string of nodes, and a relation is a group of </w:t>
      </w:r>
      <w:r w:rsidR="00DB11CE" w:rsidRPr="007C45F7">
        <w:rPr>
          <w:lang w:val="en-GB" w:bidi="en-GB"/>
        </w:rPr>
        <w:lastRenderedPageBreak/>
        <w:t>members that is comprised of an ordered list of one or more nodes, ways, and/or relations. A relation is used to describe a geographical structure between different objects, such as a lake with an island in the middle.</w:t>
      </w:r>
    </w:p>
    <w:p w14:paraId="0DC3E8F3" w14:textId="40A1D2A8" w:rsidR="00856F72" w:rsidRPr="007C45F7" w:rsidRDefault="00856F72" w:rsidP="00742965">
      <w:pPr>
        <w:rPr>
          <w:lang w:val="en-GB" w:bidi="en-GB"/>
        </w:rPr>
      </w:pPr>
      <w:r w:rsidRPr="007C45F7">
        <w:rPr>
          <w:lang w:val="en-GB" w:bidi="en-GB"/>
        </w:rPr>
        <w:t xml:space="preserve">These elements can then be labelled with tags; tags consist of a key and value pair with there being over 90,000 unique keys </w:t>
      </w:r>
      <w:sdt>
        <w:sdtPr>
          <w:rPr>
            <w:lang w:val="en-GB" w:bidi="en-GB"/>
          </w:rPr>
          <w:id w:val="16360175"/>
          <w:citation/>
        </w:sdtPr>
        <w:sdtEndPr/>
        <w:sdtContent>
          <w:r w:rsidRPr="007C45F7">
            <w:rPr>
              <w:lang w:val="en-GB" w:bidi="en-GB"/>
            </w:rPr>
            <w:fldChar w:fldCharType="begin"/>
          </w:r>
          <w:r w:rsidR="00935889" w:rsidRPr="007C45F7">
            <w:rPr>
              <w:lang w:val="en-GB" w:bidi="en-GB"/>
            </w:rPr>
            <w:instrText xml:space="preserve">CITATION tag23 \l 2057 </w:instrText>
          </w:r>
          <w:r w:rsidRPr="007C45F7">
            <w:rPr>
              <w:lang w:val="en-GB" w:bidi="en-GB"/>
            </w:rPr>
            <w:fldChar w:fldCharType="separate"/>
          </w:r>
          <w:r w:rsidR="00931688" w:rsidRPr="00931688">
            <w:rPr>
              <w:noProof/>
              <w:lang w:val="en-GB" w:bidi="en-GB"/>
            </w:rPr>
            <w:t>[8]</w:t>
          </w:r>
          <w:r w:rsidRPr="007C45F7">
            <w:rPr>
              <w:lang w:val="en-GB" w:bidi="en-GB"/>
            </w:rPr>
            <w:fldChar w:fldCharType="end"/>
          </w:r>
        </w:sdtContent>
      </w:sdt>
      <w:r w:rsidRPr="007C45F7">
        <w:rPr>
          <w:lang w:val="en-GB" w:bidi="en-GB"/>
        </w:rPr>
        <w:t xml:space="preserve">. For example, a node could have the tag “amenity=cafe” with the “name=…” tag denoting its name. A way could have the tags “highway=pedestrian” and “lit=yes”, this indicates that the way is a pedestrian </w:t>
      </w:r>
      <w:r w:rsidR="001754AE" w:rsidRPr="007C45F7">
        <w:rPr>
          <w:lang w:val="en-GB" w:bidi="en-GB"/>
        </w:rPr>
        <w:t>path,</w:t>
      </w:r>
      <w:r w:rsidRPr="007C45F7">
        <w:rPr>
          <w:lang w:val="en-GB" w:bidi="en-GB"/>
        </w:rPr>
        <w:t xml:space="preserve"> and it is lit with streetlamps. A closed way (a way that forms a complete loop) could have the tags “building=university” and “amenity=library”, to indicate that it is a university library building. Tags can be invented and added by anyone if there is no existing tag scheme for what is wanting to be added. Using these three basic elements with thousands of well-established tags and the ability to add tags, </w:t>
      </w:r>
      <w:r w:rsidR="002B7AB1" w:rsidRPr="007C45F7">
        <w:rPr>
          <w:lang w:val="en-GB" w:bidi="en-GB"/>
        </w:rPr>
        <w:t>anything</w:t>
      </w:r>
      <w:r w:rsidRPr="007C45F7">
        <w:rPr>
          <w:lang w:val="en-GB" w:bidi="en-GB"/>
        </w:rPr>
        <w:t xml:space="preserve"> can be included in </w:t>
      </w:r>
      <w:r w:rsidR="006C518D" w:rsidRPr="007C45F7">
        <w:rPr>
          <w:lang w:val="en-GB" w:bidi="en-GB"/>
        </w:rPr>
        <w:t>OSM’s</w:t>
      </w:r>
      <w:r w:rsidRPr="007C45F7">
        <w:rPr>
          <w:lang w:val="en-GB" w:bidi="en-GB"/>
        </w:rPr>
        <w:t xml:space="preserve"> database</w:t>
      </w:r>
      <w:r w:rsidR="005E73DA" w:rsidRPr="007C45F7">
        <w:rPr>
          <w:lang w:val="en-GB" w:bidi="en-GB"/>
        </w:rPr>
        <w:t>.</w:t>
      </w:r>
    </w:p>
    <w:p w14:paraId="15BB9136" w14:textId="7681859B" w:rsidR="00A077BF" w:rsidRDefault="00191497" w:rsidP="00742965">
      <w:pPr>
        <w:rPr>
          <w:lang w:val="en-GB" w:bidi="en-GB"/>
        </w:rPr>
      </w:pPr>
      <w:r w:rsidRPr="007C45F7">
        <w:rPr>
          <w:lang w:val="en-GB" w:bidi="en-GB"/>
        </w:rPr>
        <w:t xml:space="preserve">The collaborative side of </w:t>
      </w:r>
      <w:r w:rsidR="000C1FBB">
        <w:rPr>
          <w:lang w:val="en-GB" w:bidi="en-GB"/>
        </w:rPr>
        <w:t>OpenStreetMap</w:t>
      </w:r>
      <w:r w:rsidRPr="007C45F7">
        <w:rPr>
          <w:lang w:val="en-GB" w:bidi="en-GB"/>
        </w:rPr>
        <w:t xml:space="preserve"> </w:t>
      </w:r>
      <w:r w:rsidR="00181DFE" w:rsidRPr="007C45F7">
        <w:rPr>
          <w:lang w:val="en-GB" w:bidi="en-GB"/>
        </w:rPr>
        <w:t xml:space="preserve">can be </w:t>
      </w:r>
      <w:r w:rsidR="000734AB">
        <w:rPr>
          <w:lang w:val="en-GB" w:bidi="en-GB"/>
        </w:rPr>
        <w:t>both a strength and a weakness</w:t>
      </w:r>
      <w:r w:rsidR="002F0A77">
        <w:rPr>
          <w:lang w:val="en-GB" w:bidi="en-GB"/>
        </w:rPr>
        <w:t xml:space="preserve">, relying </w:t>
      </w:r>
      <w:r w:rsidR="00DD4F30" w:rsidRPr="007C45F7">
        <w:rPr>
          <w:lang w:val="en-GB" w:bidi="en-GB"/>
        </w:rPr>
        <w:t>on the trust of the community to keep the data accurate</w:t>
      </w:r>
      <w:r w:rsidR="00A73DCB" w:rsidRPr="007C45F7">
        <w:rPr>
          <w:lang w:val="en-GB" w:bidi="en-GB"/>
        </w:rPr>
        <w:t xml:space="preserve">. If </w:t>
      </w:r>
      <w:r w:rsidR="0046125F" w:rsidRPr="007C45F7">
        <w:rPr>
          <w:lang w:val="en-GB" w:bidi="en-GB"/>
        </w:rPr>
        <w:t>1% of the</w:t>
      </w:r>
      <w:r w:rsidR="00A73DCB" w:rsidRPr="007C45F7">
        <w:rPr>
          <w:lang w:val="en-GB" w:bidi="en-GB"/>
        </w:rPr>
        <w:t xml:space="preserve"> user</w:t>
      </w:r>
      <w:r w:rsidR="0046125F" w:rsidRPr="007C45F7">
        <w:rPr>
          <w:lang w:val="en-GB" w:bidi="en-GB"/>
        </w:rPr>
        <w:t>s</w:t>
      </w:r>
      <w:r w:rsidR="00A73DCB" w:rsidRPr="007C45F7">
        <w:rPr>
          <w:lang w:val="en-GB" w:bidi="en-GB"/>
        </w:rPr>
        <w:t xml:space="preserve"> mistakenly or purposefully make </w:t>
      </w:r>
      <w:r w:rsidR="003F4062" w:rsidRPr="007C45F7">
        <w:rPr>
          <w:lang w:val="en-GB" w:bidi="en-GB"/>
        </w:rPr>
        <w:t>errors</w:t>
      </w:r>
      <w:r w:rsidR="0046125F" w:rsidRPr="007C45F7">
        <w:rPr>
          <w:lang w:val="en-GB" w:bidi="en-GB"/>
        </w:rPr>
        <w:t xml:space="preserve">, the </w:t>
      </w:r>
      <w:r w:rsidR="009908EE" w:rsidRPr="007C45F7">
        <w:rPr>
          <w:lang w:val="en-GB" w:bidi="en-GB"/>
        </w:rPr>
        <w:t xml:space="preserve">other </w:t>
      </w:r>
      <w:r w:rsidR="0046125F" w:rsidRPr="007C45F7">
        <w:rPr>
          <w:lang w:val="en-GB" w:bidi="en-GB"/>
        </w:rPr>
        <w:t>99%</w:t>
      </w:r>
      <w:r w:rsidR="009908EE" w:rsidRPr="007C45F7">
        <w:rPr>
          <w:lang w:val="en-GB" w:bidi="en-GB"/>
        </w:rPr>
        <w:t xml:space="preserve"> are relied on to correct those errors.</w:t>
      </w:r>
      <w:r w:rsidR="001D7CEC">
        <w:rPr>
          <w:lang w:val="en-GB" w:bidi="en-GB"/>
        </w:rPr>
        <w:t xml:space="preserve"> This allows for the map to organically grow </w:t>
      </w:r>
      <w:r w:rsidR="001B1345">
        <w:rPr>
          <w:lang w:val="en-GB" w:bidi="en-GB"/>
        </w:rPr>
        <w:t>into an accurate representation of the real world</w:t>
      </w:r>
      <w:r w:rsidR="00C130C6">
        <w:rPr>
          <w:lang w:val="en-GB" w:bidi="en-GB"/>
        </w:rPr>
        <w:t>, which is great for this project. Any changes that are made on campus can be reflected in the 3D environment immediately</w:t>
      </w:r>
      <w:r w:rsidR="00E71F6D">
        <w:rPr>
          <w:lang w:val="en-GB" w:bidi="en-GB"/>
        </w:rPr>
        <w:t xml:space="preserve"> by simply updating OSM’s database</w:t>
      </w:r>
      <w:r w:rsidR="00C5700D">
        <w:rPr>
          <w:lang w:val="en-GB" w:bidi="en-GB"/>
        </w:rPr>
        <w:t xml:space="preserve"> and any </w:t>
      </w:r>
      <w:r w:rsidR="003D195A">
        <w:rPr>
          <w:lang w:val="en-GB" w:bidi="en-GB"/>
        </w:rPr>
        <w:t>inaccurate</w:t>
      </w:r>
      <w:r w:rsidR="00B8383D">
        <w:rPr>
          <w:lang w:val="en-GB" w:bidi="en-GB"/>
        </w:rPr>
        <w:t xml:space="preserve"> data </w:t>
      </w:r>
      <w:r w:rsidR="00512FC6">
        <w:rPr>
          <w:lang w:val="en-GB" w:bidi="en-GB"/>
        </w:rPr>
        <w:t>will be corrected quickly.</w:t>
      </w:r>
    </w:p>
    <w:p w14:paraId="1C011A71" w14:textId="32987D3B" w:rsidR="00AE28B2" w:rsidRDefault="00AE28B2" w:rsidP="00AE28B2">
      <w:pPr>
        <w:rPr>
          <w:b/>
          <w:bCs/>
          <w:lang w:val="en-GB" w:bidi="en-GB"/>
        </w:rPr>
      </w:pPr>
      <w:r w:rsidRPr="00AE28B2">
        <w:rPr>
          <w:lang w:val="en-GB" w:bidi="en-GB"/>
        </w:rPr>
        <w:t>Overall, OpenStreetMap's accessibility, flexibility, and collaborative nature make it a powerful tool for creating accurate and up-to-date maps for various applications</w:t>
      </w:r>
      <w:r w:rsidR="004007B7">
        <w:rPr>
          <w:lang w:val="en-GB" w:bidi="en-GB"/>
        </w:rPr>
        <w:t xml:space="preserve">, </w:t>
      </w:r>
      <w:r w:rsidR="0044318F">
        <w:rPr>
          <w:lang w:val="en-GB" w:bidi="en-GB"/>
        </w:rPr>
        <w:t>which makes it a great candidate for this project.</w:t>
      </w:r>
    </w:p>
    <w:p w14:paraId="587B65C9" w14:textId="1CDE6CD0" w:rsidR="00A94280" w:rsidRPr="007C45F7" w:rsidRDefault="00331D2F" w:rsidP="00A94280">
      <w:pPr>
        <w:pStyle w:val="Heading2"/>
        <w:rPr>
          <w:lang w:val="en-GB"/>
        </w:rPr>
      </w:pPr>
      <w:bookmarkStart w:id="5" w:name="_Toc130253332"/>
      <w:r w:rsidRPr="007C45F7">
        <w:rPr>
          <w:lang w:val="en-GB"/>
        </w:rPr>
        <w:t>2.3 A-Fra</w:t>
      </w:r>
      <w:r w:rsidR="005F16A6" w:rsidRPr="007C45F7">
        <w:rPr>
          <w:lang w:val="en-GB"/>
        </w:rPr>
        <w:t>me</w:t>
      </w:r>
      <w:bookmarkEnd w:id="5"/>
    </w:p>
    <w:p w14:paraId="3153D314" w14:textId="06C843B1" w:rsidR="00A42F17" w:rsidRDefault="00A94280" w:rsidP="00A42F17">
      <w:pPr>
        <w:rPr>
          <w:lang w:val="en-GB"/>
        </w:rPr>
      </w:pPr>
      <w:r w:rsidRPr="007C45F7">
        <w:rPr>
          <w:lang w:val="en-GB"/>
        </w:rPr>
        <w:t>A-Frame is a web framework for developing</w:t>
      </w:r>
      <w:r w:rsidR="00E349CC" w:rsidRPr="007C45F7">
        <w:rPr>
          <w:lang w:val="en-GB"/>
        </w:rPr>
        <w:t xml:space="preserve"> interactable</w:t>
      </w:r>
      <w:r w:rsidRPr="007C45F7">
        <w:rPr>
          <w:lang w:val="en-GB"/>
        </w:rPr>
        <w:t xml:space="preserve"> 3D environments</w:t>
      </w:r>
      <w:r w:rsidR="004C471E" w:rsidRPr="007C45F7">
        <w:rPr>
          <w:lang w:val="en-GB"/>
        </w:rPr>
        <w:t>.</w:t>
      </w:r>
      <w:r w:rsidR="00A048E9" w:rsidRPr="007C45F7">
        <w:rPr>
          <w:lang w:val="en-GB"/>
        </w:rPr>
        <w:t xml:space="preserve"> It is b</w:t>
      </w:r>
      <w:r w:rsidR="00AB150C" w:rsidRPr="007C45F7">
        <w:rPr>
          <w:lang w:val="en-GB"/>
        </w:rPr>
        <w:t xml:space="preserve">ased on top of HTML and </w:t>
      </w:r>
      <w:r w:rsidR="001B7014" w:rsidRPr="007C45F7">
        <w:rPr>
          <w:lang w:val="en-GB"/>
        </w:rPr>
        <w:t>three.js and</w:t>
      </w:r>
      <w:r w:rsidR="00425016" w:rsidRPr="007C45F7">
        <w:rPr>
          <w:lang w:val="en-GB"/>
        </w:rPr>
        <w:t xml:space="preserve"> uses a </w:t>
      </w:r>
      <w:r w:rsidR="001B7014" w:rsidRPr="007C45F7">
        <w:rPr>
          <w:lang w:val="en-GB"/>
        </w:rPr>
        <w:t xml:space="preserve">powerful </w:t>
      </w:r>
      <w:r w:rsidR="007B51BB" w:rsidRPr="007C45F7">
        <w:rPr>
          <w:lang w:val="en-GB"/>
        </w:rPr>
        <w:t>E</w:t>
      </w:r>
      <w:r w:rsidR="001B7014" w:rsidRPr="007C45F7">
        <w:rPr>
          <w:lang w:val="en-GB"/>
        </w:rPr>
        <w:t>ntity-</w:t>
      </w:r>
      <w:r w:rsidR="007B51BB" w:rsidRPr="007C45F7">
        <w:rPr>
          <w:lang w:val="en-GB"/>
        </w:rPr>
        <w:t>C</w:t>
      </w:r>
      <w:r w:rsidR="001B7014" w:rsidRPr="007C45F7">
        <w:rPr>
          <w:lang w:val="en-GB"/>
        </w:rPr>
        <w:t xml:space="preserve">omponent </w:t>
      </w:r>
      <w:r w:rsidR="007B51BB" w:rsidRPr="007C45F7">
        <w:rPr>
          <w:lang w:val="en-GB"/>
        </w:rPr>
        <w:t>S</w:t>
      </w:r>
      <w:r w:rsidR="001B7014" w:rsidRPr="007C45F7">
        <w:rPr>
          <w:lang w:val="en-GB"/>
        </w:rPr>
        <w:t>ystem</w:t>
      </w:r>
      <w:r w:rsidR="007B51BB" w:rsidRPr="007C45F7">
        <w:rPr>
          <w:lang w:val="en-GB"/>
        </w:rPr>
        <w:t xml:space="preserve"> (ECS)</w:t>
      </w:r>
      <w:r w:rsidR="00E20319" w:rsidRPr="007C45F7">
        <w:rPr>
          <w:lang w:val="en-GB"/>
        </w:rPr>
        <w:t xml:space="preserve"> that implements the composition over inheritance and hierarchy principle.</w:t>
      </w:r>
      <w:r w:rsidR="007A546B" w:rsidRPr="007C45F7">
        <w:rPr>
          <w:lang w:val="en-GB"/>
        </w:rPr>
        <w:t xml:space="preserve"> An entity is comprised of </w:t>
      </w:r>
      <w:r w:rsidR="00C81A7D" w:rsidRPr="007C45F7">
        <w:rPr>
          <w:lang w:val="en-GB"/>
        </w:rPr>
        <w:t>one or more components that describe it. For example, a box entity may have</w:t>
      </w:r>
      <w:r w:rsidR="000B503C" w:rsidRPr="007C45F7">
        <w:rPr>
          <w:lang w:val="en-GB"/>
        </w:rPr>
        <w:t xml:space="preserve"> a</w:t>
      </w:r>
      <w:r w:rsidR="00C81A7D" w:rsidRPr="007C45F7">
        <w:rPr>
          <w:lang w:val="en-GB"/>
        </w:rPr>
        <w:t xml:space="preserve"> position, </w:t>
      </w:r>
      <w:r w:rsidR="006C3CAD" w:rsidRPr="007C45F7">
        <w:rPr>
          <w:lang w:val="en-GB"/>
        </w:rPr>
        <w:t>geometry</w:t>
      </w:r>
      <w:r w:rsidR="00940913" w:rsidRPr="007C45F7">
        <w:rPr>
          <w:lang w:val="en-GB"/>
        </w:rPr>
        <w:t xml:space="preserve">, </w:t>
      </w:r>
      <w:r w:rsidR="00C81A7D" w:rsidRPr="007C45F7">
        <w:rPr>
          <w:lang w:val="en-GB"/>
        </w:rPr>
        <w:t>and material components.</w:t>
      </w:r>
      <w:r w:rsidR="007B51BB" w:rsidRPr="007C45F7">
        <w:rPr>
          <w:lang w:val="en-GB"/>
        </w:rPr>
        <w:t xml:space="preserve"> </w:t>
      </w:r>
      <w:r w:rsidR="001B2339" w:rsidRPr="007C45F7">
        <w:rPr>
          <w:lang w:val="en-GB"/>
        </w:rPr>
        <w:t>A couple</w:t>
      </w:r>
      <w:r w:rsidR="007B51BB" w:rsidRPr="007C45F7">
        <w:rPr>
          <w:lang w:val="en-GB"/>
        </w:rPr>
        <w:t xml:space="preserve"> of the benefits of an ECS</w:t>
      </w:r>
      <w:r w:rsidR="00F97E97" w:rsidRPr="007C45F7">
        <w:rPr>
          <w:lang w:val="en-GB"/>
        </w:rPr>
        <w:t xml:space="preserve">, </w:t>
      </w:r>
      <w:r w:rsidR="009F4D8C" w:rsidRPr="007C45F7">
        <w:rPr>
          <w:lang w:val="en-GB"/>
        </w:rPr>
        <w:t xml:space="preserve">as listed </w:t>
      </w:r>
      <w:r w:rsidR="003104DF" w:rsidRPr="007C45F7">
        <w:rPr>
          <w:lang w:val="en-GB"/>
        </w:rPr>
        <w:t>on A-Frame’s website</w:t>
      </w:r>
      <w:r w:rsidR="009F4D8C" w:rsidRPr="007C45F7">
        <w:rPr>
          <w:lang w:val="en-GB"/>
        </w:rPr>
        <w:t xml:space="preserve"> </w:t>
      </w:r>
      <w:sdt>
        <w:sdtPr>
          <w:rPr>
            <w:lang w:val="en-GB"/>
          </w:rPr>
          <w:id w:val="-2124685261"/>
          <w:citation/>
        </w:sdtPr>
        <w:sdtEndPr/>
        <w:sdtContent>
          <w:r w:rsidR="009F4D8C" w:rsidRPr="007C45F7">
            <w:rPr>
              <w:lang w:val="en-GB"/>
            </w:rPr>
            <w:fldChar w:fldCharType="begin"/>
          </w:r>
          <w:r w:rsidR="009F4D8C" w:rsidRPr="007C45F7">
            <w:rPr>
              <w:lang w:val="en-GB"/>
            </w:rPr>
            <w:instrText xml:space="preserve"> CITATION AFr23 \l 2057 </w:instrText>
          </w:r>
          <w:r w:rsidR="009F4D8C" w:rsidRPr="007C45F7">
            <w:rPr>
              <w:lang w:val="en-GB"/>
            </w:rPr>
            <w:fldChar w:fldCharType="separate"/>
          </w:r>
          <w:r w:rsidR="00931688" w:rsidRPr="00931688">
            <w:rPr>
              <w:noProof/>
              <w:lang w:val="en-GB"/>
            </w:rPr>
            <w:t>[9]</w:t>
          </w:r>
          <w:r w:rsidR="009F4D8C" w:rsidRPr="007C45F7">
            <w:rPr>
              <w:lang w:val="en-GB"/>
            </w:rPr>
            <w:fldChar w:fldCharType="end"/>
          </w:r>
        </w:sdtContent>
      </w:sdt>
      <w:r w:rsidR="00F97E97" w:rsidRPr="007C45F7">
        <w:rPr>
          <w:lang w:val="en-GB"/>
        </w:rPr>
        <w:t>, are</w:t>
      </w:r>
      <w:r w:rsidR="00C55589" w:rsidRPr="007C45F7">
        <w:rPr>
          <w:lang w:val="en-GB"/>
        </w:rPr>
        <w:t xml:space="preserve"> </w:t>
      </w:r>
      <w:r w:rsidR="007A1882" w:rsidRPr="007C45F7">
        <w:rPr>
          <w:lang w:val="en-GB"/>
        </w:rPr>
        <w:t>greater flexibility when defining objects by mixing and matching reusable parts</w:t>
      </w:r>
      <w:r w:rsidR="00303625" w:rsidRPr="007C45F7">
        <w:rPr>
          <w:lang w:val="en-GB"/>
        </w:rPr>
        <w:t xml:space="preserve"> – this relates to using A-Frame’s mixins</w:t>
      </w:r>
      <w:r w:rsidR="00952DFA" w:rsidRPr="007C45F7">
        <w:rPr>
          <w:lang w:val="en-GB"/>
        </w:rPr>
        <w:t xml:space="preserve"> where </w:t>
      </w:r>
      <w:r w:rsidR="0076696D" w:rsidRPr="007C45F7">
        <w:rPr>
          <w:lang w:val="en-GB"/>
        </w:rPr>
        <w:t xml:space="preserve">the same material component </w:t>
      </w:r>
      <w:r w:rsidR="0076696D" w:rsidRPr="007C45F7">
        <w:rPr>
          <w:lang w:val="en-GB"/>
        </w:rPr>
        <w:lastRenderedPageBreak/>
        <w:t>could be used across multiple entities</w:t>
      </w:r>
      <w:r w:rsidR="002D5BFB" w:rsidRPr="007C45F7">
        <w:rPr>
          <w:lang w:val="en-GB"/>
        </w:rPr>
        <w:t xml:space="preserve"> –</w:t>
      </w:r>
      <w:r w:rsidR="0014193B" w:rsidRPr="007C45F7">
        <w:rPr>
          <w:lang w:val="en-GB"/>
        </w:rPr>
        <w:t xml:space="preserve"> </w:t>
      </w:r>
      <w:r w:rsidR="00A65325" w:rsidRPr="007C45F7">
        <w:rPr>
          <w:lang w:val="en-GB"/>
        </w:rPr>
        <w:t xml:space="preserve">and </w:t>
      </w:r>
      <w:r w:rsidR="00C55589" w:rsidRPr="007C45F7">
        <w:rPr>
          <w:lang w:val="en-GB"/>
        </w:rPr>
        <w:t xml:space="preserve">it </w:t>
      </w:r>
      <w:r w:rsidR="001B2339" w:rsidRPr="007C45F7">
        <w:rPr>
          <w:lang w:val="en-GB"/>
        </w:rPr>
        <w:t>allows for extending new features</w:t>
      </w:r>
      <w:r w:rsidR="000D2448" w:rsidRPr="007C45F7">
        <w:rPr>
          <w:lang w:val="en-GB"/>
        </w:rPr>
        <w:t xml:space="preserve"> that can be shared with other developers</w:t>
      </w:r>
      <w:r w:rsidR="00C87922">
        <w:rPr>
          <w:lang w:val="en-GB"/>
        </w:rPr>
        <w:t xml:space="preserve"> as components</w:t>
      </w:r>
      <w:r w:rsidR="000D2448" w:rsidRPr="007C45F7">
        <w:rPr>
          <w:lang w:val="en-GB"/>
        </w:rPr>
        <w:t>.</w:t>
      </w:r>
    </w:p>
    <w:p w14:paraId="117DDC6D" w14:textId="6AAA5FEC" w:rsidR="00A42F17" w:rsidRDefault="00A42F17" w:rsidP="00A42F17">
      <w:pPr>
        <w:rPr>
          <w:lang w:val="en-GB"/>
        </w:rPr>
      </w:pPr>
      <w:r>
        <w:rPr>
          <w:lang w:val="en-GB"/>
        </w:rPr>
        <w:t>To start developing using A-Frame, it is as simple as including the script in your HTML file and writing a few lines of code. The first step to displaying 3D objects on the webpage is to add an ‘</w:t>
      </w:r>
      <w:r w:rsidRPr="000802C3">
        <w:rPr>
          <w:rFonts w:ascii="Menlo" w:eastAsia="Times New Roman" w:hAnsi="Menlo" w:cs="Menlo"/>
          <w:color w:val="800000"/>
          <w:kern w:val="0"/>
          <w:sz w:val="18"/>
          <w:szCs w:val="18"/>
          <w:lang w:val="en-GB" w:eastAsia="en-GB"/>
        </w:rPr>
        <w:t>&lt;a-scene&gt;</w:t>
      </w:r>
      <w:r>
        <w:rPr>
          <w:lang w:val="en-GB"/>
        </w:rPr>
        <w:t xml:space="preserve">’ entity to the HTML. Every shape that is wanting to be rendered must be a child of this entity. To get started with displaying some shapes, A-Frame provides some very handy primitives, including cubes, spheres, cones, and twenty-four others. Figure </w:t>
      </w:r>
      <w:r w:rsidR="008D1AA1">
        <w:rPr>
          <w:lang w:val="en-GB"/>
        </w:rPr>
        <w:t>2</w:t>
      </w:r>
      <w:r>
        <w:rPr>
          <w:lang w:val="en-GB"/>
        </w:rPr>
        <w:t>-</w:t>
      </w:r>
      <w:r w:rsidR="008D1AA1">
        <w:rPr>
          <w:lang w:val="en-GB"/>
        </w:rPr>
        <w:t>1</w:t>
      </w:r>
      <w:r>
        <w:rPr>
          <w:lang w:val="en-GB"/>
        </w:rPr>
        <w:t xml:space="preserve"> is an example scene that demonstrates A-Frame’s incredible simplicity. The example scene adds a box, a sphere, and a cylinder onto a plane which acts like a floor. The background is then set to a specific colour using the sky primitive. Figure </w:t>
      </w:r>
      <w:r w:rsidR="008D1AA1">
        <w:rPr>
          <w:lang w:val="en-GB"/>
        </w:rPr>
        <w:t>2</w:t>
      </w:r>
      <w:r>
        <w:rPr>
          <w:lang w:val="en-GB"/>
        </w:rPr>
        <w:t>-</w:t>
      </w:r>
      <w:r w:rsidR="008D1AA1">
        <w:rPr>
          <w:lang w:val="en-GB"/>
        </w:rPr>
        <w:t>2</w:t>
      </w:r>
      <w:r>
        <w:rPr>
          <w:lang w:val="en-GB"/>
        </w:rPr>
        <w:t xml:space="preserve"> shows the scene running in a webpage.</w:t>
      </w:r>
    </w:p>
    <w:p w14:paraId="6598387D" w14:textId="365384D5" w:rsidR="00514007" w:rsidRDefault="00BC6C14" w:rsidP="00514007">
      <w:pPr>
        <w:rPr>
          <w:lang w:val="en-GB"/>
        </w:rPr>
      </w:pPr>
      <w:r>
        <w:rPr>
          <w:noProof/>
          <w:lang w:val="en-GB"/>
        </w:rPr>
        <mc:AlternateContent>
          <mc:Choice Requires="wpg">
            <w:drawing>
              <wp:anchor distT="0" distB="0" distL="114300" distR="114300" simplePos="0" relativeHeight="251656193" behindDoc="0" locked="0" layoutInCell="1" allowOverlap="1" wp14:anchorId="1DEBFE3E" wp14:editId="1F4A7493">
                <wp:simplePos x="0" y="0"/>
                <wp:positionH relativeFrom="column">
                  <wp:posOffset>-85090</wp:posOffset>
                </wp:positionH>
                <wp:positionV relativeFrom="paragraph">
                  <wp:posOffset>1259205</wp:posOffset>
                </wp:positionV>
                <wp:extent cx="5731510" cy="2880995"/>
                <wp:effectExtent l="0" t="0" r="0" b="1905"/>
                <wp:wrapTopAndBottom/>
                <wp:docPr id="11" name="Group 11"/>
                <wp:cNvGraphicFramePr/>
                <a:graphic xmlns:a="http://schemas.openxmlformats.org/drawingml/2006/main">
                  <a:graphicData uri="http://schemas.microsoft.com/office/word/2010/wordprocessingGroup">
                    <wpg:wgp>
                      <wpg:cNvGrpSpPr/>
                      <wpg:grpSpPr>
                        <a:xfrm>
                          <a:off x="0" y="0"/>
                          <a:ext cx="5731510" cy="2880995"/>
                          <a:chOff x="0" y="0"/>
                          <a:chExt cx="5731510" cy="2883488"/>
                        </a:xfrm>
                      </wpg:grpSpPr>
                      <pic:pic xmlns:pic="http://schemas.openxmlformats.org/drawingml/2006/picture">
                        <pic:nvPicPr>
                          <pic:cNvPr id="3" name="Picture 3" descr="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wps:wsp>
                        <wps:cNvPr id="4" name="Text Box 4"/>
                        <wps:cNvSpPr txBox="1"/>
                        <wps:spPr>
                          <a:xfrm>
                            <a:off x="1499190" y="2255520"/>
                            <a:ext cx="2849527" cy="627968"/>
                          </a:xfrm>
                          <a:prstGeom prst="rect">
                            <a:avLst/>
                          </a:prstGeom>
                          <a:solidFill>
                            <a:prstClr val="white"/>
                          </a:solidFill>
                          <a:ln>
                            <a:noFill/>
                          </a:ln>
                        </wps:spPr>
                        <wps:txbx>
                          <w:txbxContent>
                            <w:p w14:paraId="0D173469" w14:textId="60DBADAC" w:rsidR="00A42F17" w:rsidRDefault="00A42F17" w:rsidP="00A42F17">
                              <w:pPr>
                                <w:pStyle w:val="Caption"/>
                              </w:pPr>
                              <w:r>
                                <w:t xml:space="preserve">Figure </w:t>
                              </w:r>
                              <w:r w:rsidR="008D1AA1">
                                <w:t>2</w:t>
                              </w:r>
                              <w:r>
                                <w:t>-</w:t>
                              </w:r>
                              <w:r w:rsidR="008D1AA1">
                                <w:t>1</w:t>
                              </w:r>
                              <w:r>
                                <w:t>: A-Frame example scene code</w:t>
                              </w:r>
                              <w:r w:rsidR="00BC6C14">
                                <w:t xml:space="preserve">. </w:t>
                              </w:r>
                              <w:r w:rsidR="00E65C1F">
                                <w:t xml:space="preserve">From </w:t>
                              </w:r>
                              <w:r w:rsidR="00E65C1F" w:rsidRPr="00E65C1F">
                                <w:t>https://aframe.io/docs/1.4.0/introduction/</w:t>
                              </w:r>
                            </w:p>
                            <w:p w14:paraId="4E425CB0" w14:textId="77777777" w:rsidR="00A42F17" w:rsidRPr="00EE2601" w:rsidRDefault="00A42F17" w:rsidP="00A42F1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EBFE3E" id="Group 11" o:spid="_x0000_s1026" style="position:absolute;left:0;text-align:left;margin-left:-6.7pt;margin-top:99.15pt;width:451.3pt;height:226.85pt;z-index:251656193;mso-height-relative:margin" coordsize="57315,288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Text&#10;&#10;Description automatically generated" style="position:absolute;width:57315;height:22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">
                  <v:imagedata r:id="rId10" o:title="Text&#10;&#10;Description automatically generated"/>
                </v:shape>
                <v:shapetype id="_x0000_t202" coordsize="21600,21600" o:spt="202" path="m,l,21600r21600,l21600,xe">
                  <v:stroke joinstyle="miter"/>
                  <v:path gradientshapeok="t" o:connecttype="rect"/>
                </v:shapetype>
                <v:shape id="Text Box 4" o:spid="_x0000_s1028" type="#_x0000_t202" style="position:absolute;left:14991;top:22555;width:28496;height:62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0D173469" w14:textId="60DBADAC" w:rsidR="00A42F17" w:rsidRDefault="00A42F17" w:rsidP="00A42F17">
                        <w:pPr>
                          <w:pStyle w:val="Caption"/>
                        </w:pPr>
                        <w:r>
                          <w:t xml:space="preserve">Figure </w:t>
                        </w:r>
                        <w:r w:rsidR="008D1AA1">
                          <w:t>2</w:t>
                        </w:r>
                        <w:r>
                          <w:t>-</w:t>
                        </w:r>
                        <w:r w:rsidR="008D1AA1">
                          <w:t>1</w:t>
                        </w:r>
                        <w:r>
                          <w:t>: A-Frame example scene code</w:t>
                        </w:r>
                        <w:r w:rsidR="00BC6C14">
                          <w:t xml:space="preserve">. </w:t>
                        </w:r>
                        <w:r w:rsidR="00E65C1F">
                          <w:t xml:space="preserve">From </w:t>
                        </w:r>
                        <w:r w:rsidR="00E65C1F" w:rsidRPr="00E65C1F">
                          <w:t>https://aframe.io/docs/1.4.0/introduction/</w:t>
                        </w:r>
                      </w:p>
                      <w:p w14:paraId="4E425CB0" w14:textId="77777777" w:rsidR="00A42F17" w:rsidRPr="00EE2601" w:rsidRDefault="00A42F17" w:rsidP="00A42F17"/>
                    </w:txbxContent>
                  </v:textbox>
                </v:shape>
                <w10:wrap type="topAndBottom"/>
              </v:group>
            </w:pict>
          </mc:Fallback>
        </mc:AlternateContent>
      </w:r>
      <w:r w:rsidR="002D6FDD">
        <w:rPr>
          <w:lang w:val="en-GB"/>
        </w:rPr>
        <w:t xml:space="preserve">A-Frame’s simplicity </w:t>
      </w:r>
      <w:r w:rsidR="007632B2">
        <w:rPr>
          <w:lang w:val="en-GB"/>
        </w:rPr>
        <w:t xml:space="preserve">made it an </w:t>
      </w:r>
      <w:r w:rsidR="00972915">
        <w:rPr>
          <w:lang w:val="en-GB"/>
        </w:rPr>
        <w:t>excellent choice</w:t>
      </w:r>
      <w:r w:rsidR="007632B2">
        <w:rPr>
          <w:lang w:val="en-GB"/>
        </w:rPr>
        <w:t xml:space="preserve"> for me </w:t>
      </w:r>
      <w:r w:rsidR="00691371">
        <w:rPr>
          <w:lang w:val="en-GB"/>
        </w:rPr>
        <w:t xml:space="preserve">as this project was my first </w:t>
      </w:r>
      <w:r w:rsidR="004A7409">
        <w:rPr>
          <w:lang w:val="en-GB"/>
        </w:rPr>
        <w:t>venture</w:t>
      </w:r>
      <w:r w:rsidR="00691371">
        <w:rPr>
          <w:lang w:val="en-GB"/>
        </w:rPr>
        <w:t xml:space="preserve"> into developing in the browser and</w:t>
      </w:r>
      <w:r w:rsidR="00232E3B">
        <w:rPr>
          <w:lang w:val="en-GB"/>
        </w:rPr>
        <w:t xml:space="preserve"> developing 3D environments</w:t>
      </w:r>
      <w:r w:rsidR="00E8730A">
        <w:rPr>
          <w:lang w:val="en-GB"/>
        </w:rPr>
        <w:t xml:space="preserve">. Additionally, A-Frame’s extensibility meant that there was plenty of online documentation and extra entities and components that people had created and shared, some of which I have talked about in </w:t>
      </w:r>
      <w:r w:rsidR="00AD5418">
        <w:rPr>
          <w:lang w:val="en-GB"/>
        </w:rPr>
        <w:t>the</w:t>
      </w:r>
      <w:r w:rsidR="00E8730A">
        <w:rPr>
          <w:lang w:val="en-GB"/>
        </w:rPr>
        <w:t xml:space="preserve"> implementation chapter.</w:t>
      </w:r>
    </w:p>
    <w:p w14:paraId="062CFC33" w14:textId="380474B3" w:rsidR="00514007" w:rsidRDefault="00E65C1F" w:rsidP="00514007">
      <w:pPr>
        <w:pStyle w:val="Heading2"/>
        <w:rPr>
          <w:lang w:val="en-GB"/>
        </w:rPr>
      </w:pPr>
      <w:bookmarkStart w:id="6" w:name="_Toc130253333"/>
      <w:r>
        <w:rPr>
          <w:noProof/>
          <w:lang w:val="en-GB"/>
        </w:rPr>
        <w:lastRenderedPageBreak/>
        <mc:AlternateContent>
          <mc:Choice Requires="wpg">
            <w:drawing>
              <wp:anchor distT="0" distB="0" distL="114300" distR="114300" simplePos="0" relativeHeight="251656192" behindDoc="0" locked="0" layoutInCell="1" allowOverlap="1" wp14:anchorId="7393C2E1" wp14:editId="10804206">
                <wp:simplePos x="0" y="0"/>
                <wp:positionH relativeFrom="column">
                  <wp:posOffset>413385</wp:posOffset>
                </wp:positionH>
                <wp:positionV relativeFrom="paragraph">
                  <wp:posOffset>0</wp:posOffset>
                </wp:positionV>
                <wp:extent cx="4759325" cy="4502785"/>
                <wp:effectExtent l="0" t="0" r="3175" b="5715"/>
                <wp:wrapTopAndBottom/>
                <wp:docPr id="22" name="Group 22"/>
                <wp:cNvGraphicFramePr/>
                <a:graphic xmlns:a="http://schemas.openxmlformats.org/drawingml/2006/main">
                  <a:graphicData uri="http://schemas.microsoft.com/office/word/2010/wordprocessingGroup">
                    <wpg:wgp>
                      <wpg:cNvGrpSpPr/>
                      <wpg:grpSpPr>
                        <a:xfrm>
                          <a:off x="0" y="0"/>
                          <a:ext cx="4759325" cy="4502785"/>
                          <a:chOff x="0" y="0"/>
                          <a:chExt cx="4759325" cy="4502785"/>
                        </a:xfrm>
                      </wpg:grpSpPr>
                      <pic:pic xmlns:pic="http://schemas.openxmlformats.org/drawingml/2006/picture">
                        <pic:nvPicPr>
                          <pic:cNvPr id="20" name="Picture 20" descr="A picture containing ico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9325" cy="3848735"/>
                          </a:xfrm>
                          <a:prstGeom prst="rect">
                            <a:avLst/>
                          </a:prstGeom>
                        </pic:spPr>
                      </pic:pic>
                      <wps:wsp>
                        <wps:cNvPr id="21" name="Text Box 21"/>
                        <wps:cNvSpPr txBox="1"/>
                        <wps:spPr>
                          <a:xfrm>
                            <a:off x="882502" y="3902075"/>
                            <a:ext cx="2987675" cy="600710"/>
                          </a:xfrm>
                          <a:prstGeom prst="rect">
                            <a:avLst/>
                          </a:prstGeom>
                          <a:solidFill>
                            <a:prstClr val="white"/>
                          </a:solidFill>
                          <a:ln>
                            <a:noFill/>
                          </a:ln>
                        </wps:spPr>
                        <wps:txbx>
                          <w:txbxContent>
                            <w:p w14:paraId="62EA9CC9" w14:textId="1ECA2042" w:rsidR="00A42F17" w:rsidRPr="005A7E10" w:rsidRDefault="00A42F17" w:rsidP="00A42F17">
                              <w:pPr>
                                <w:pStyle w:val="Caption"/>
                                <w:rPr>
                                  <w:b/>
                                  <w:bCs/>
                                  <w:noProof/>
                                  <w:color w:val="auto"/>
                                  <w:szCs w:val="24"/>
                                </w:rPr>
                              </w:pPr>
                              <w:r>
                                <w:t xml:space="preserve">Figure </w:t>
                              </w:r>
                              <w:r w:rsidR="008D1AA1">
                                <w:t>2</w:t>
                              </w:r>
                              <w:r>
                                <w:t>-</w:t>
                              </w:r>
                              <w:r w:rsidR="008D1AA1">
                                <w:t>2</w:t>
                              </w:r>
                              <w:r>
                                <w:t>: Webpage of the A-Frame example scene</w:t>
                              </w:r>
                              <w:r w:rsidR="00BC6C14">
                                <w:t>. Image taken by Melchizedek Gray.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3C2E1" id="Group 22" o:spid="_x0000_s1029" style="position:absolute;margin-left:32.55pt;margin-top:0;width:374.75pt;height:354.55pt;z-index:251656192" coordsize="47593,45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">
                <v:shape id="Picture 20" o:spid="_x0000_s1030" type="#_x0000_t75" alt="A picture containing icon&#10;&#10;Description automatically generated" style="position:absolute;width:47593;height:384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">
                  <v:imagedata r:id="rId12" o:title="A picture containing icon&#10;&#10;Description automatically generated"/>
                </v:shape>
                <v:shape id="Text Box 21" o:spid="_x0000_s1031" type="#_x0000_t202" style="position:absolute;left:8825;top:39020;width:29876;height:6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62EA9CC9" w14:textId="1ECA2042" w:rsidR="00A42F17" w:rsidRPr="005A7E10" w:rsidRDefault="00A42F17" w:rsidP="00A42F17">
                        <w:pPr>
                          <w:pStyle w:val="Caption"/>
                          <w:rPr>
                            <w:b/>
                            <w:bCs/>
                            <w:noProof/>
                            <w:color w:val="auto"/>
                            <w:szCs w:val="24"/>
                          </w:rPr>
                        </w:pPr>
                        <w:r>
                          <w:t xml:space="preserve">Figure </w:t>
                        </w:r>
                        <w:r w:rsidR="008D1AA1">
                          <w:t>2</w:t>
                        </w:r>
                        <w:r>
                          <w:t>-</w:t>
                        </w:r>
                        <w:r w:rsidR="008D1AA1">
                          <w:t>2</w:t>
                        </w:r>
                        <w:r>
                          <w:t>: Webpage of the A-Frame example scene</w:t>
                        </w:r>
                        <w:r w:rsidR="00BC6C14">
                          <w:t>. Image taken by Melchizedek Gray.</w:t>
                        </w:r>
                      </w:p>
                    </w:txbxContent>
                  </v:textbox>
                </v:shape>
                <w10:wrap type="topAndBottom"/>
              </v:group>
            </w:pict>
          </mc:Fallback>
        </mc:AlternateContent>
      </w:r>
      <w:r w:rsidR="00514007">
        <w:rPr>
          <w:lang w:val="en-GB"/>
        </w:rPr>
        <w:t>2.4 Robert Kaiser’s VR Map</w:t>
      </w:r>
      <w:bookmarkEnd w:id="6"/>
    </w:p>
    <w:p w14:paraId="38BCF995" w14:textId="70E8E1D2" w:rsidR="0067404B" w:rsidRDefault="004C49DF" w:rsidP="001D5333">
      <w:pPr>
        <w:keepNext/>
        <w:rPr>
          <w:lang w:val="en-GB"/>
        </w:rPr>
      </w:pPr>
      <w:r>
        <w:rPr>
          <w:lang w:val="en-GB"/>
        </w:rPr>
        <w:t xml:space="preserve">Robert Kaiser developed a </w:t>
      </w:r>
      <w:r w:rsidR="00682C61">
        <w:rPr>
          <w:lang w:val="en-GB"/>
        </w:rPr>
        <w:t xml:space="preserve">WebVR </w:t>
      </w:r>
      <w:r>
        <w:rPr>
          <w:lang w:val="en-GB"/>
        </w:rPr>
        <w:t xml:space="preserve">demo </w:t>
      </w:r>
      <w:r w:rsidR="00DF5DFE">
        <w:rPr>
          <w:lang w:val="en-GB"/>
        </w:rPr>
        <w:t>using both OpenStreetMap’s data and A-Frame to display a 3D map of a given area</w:t>
      </w:r>
      <w:r w:rsidR="00DE697B">
        <w:rPr>
          <w:lang w:val="en-GB"/>
        </w:rPr>
        <w:t xml:space="preserve"> in a browser</w:t>
      </w:r>
      <w:sdt>
        <w:sdtPr>
          <w:rPr>
            <w:lang w:val="en-GB"/>
          </w:rPr>
          <w:id w:val="-1704473695"/>
          <w:citation/>
        </w:sdtPr>
        <w:sdtEndPr/>
        <w:sdtContent>
          <w:r w:rsidR="00345810">
            <w:rPr>
              <w:lang w:val="en-GB"/>
            </w:rPr>
            <w:fldChar w:fldCharType="begin"/>
          </w:r>
          <w:r w:rsidR="003747BC">
            <w:rPr>
              <w:lang w:val="en-GB"/>
            </w:rPr>
            <w:instrText xml:space="preserve">CITATION Rob19 \l 2057 </w:instrText>
          </w:r>
          <w:r w:rsidR="00345810">
            <w:rPr>
              <w:lang w:val="en-GB"/>
            </w:rPr>
            <w:fldChar w:fldCharType="separate"/>
          </w:r>
          <w:r w:rsidR="00931688">
            <w:rPr>
              <w:noProof/>
              <w:lang w:val="en-GB"/>
            </w:rPr>
            <w:t xml:space="preserve"> </w:t>
          </w:r>
          <w:r w:rsidR="00931688" w:rsidRPr="00931688">
            <w:rPr>
              <w:noProof/>
              <w:lang w:val="en-GB"/>
            </w:rPr>
            <w:t>[10]</w:t>
          </w:r>
          <w:r w:rsidR="00345810">
            <w:rPr>
              <w:lang w:val="en-GB"/>
            </w:rPr>
            <w:fldChar w:fldCharType="end"/>
          </w:r>
        </w:sdtContent>
      </w:sdt>
      <w:r w:rsidR="00DF5DFE">
        <w:rPr>
          <w:lang w:val="en-GB"/>
        </w:rPr>
        <w:t xml:space="preserve">. His implementation </w:t>
      </w:r>
      <w:r w:rsidR="00D5594F">
        <w:rPr>
          <w:lang w:val="en-GB"/>
        </w:rPr>
        <w:t>renders</w:t>
      </w:r>
      <w:r w:rsidR="00F67301">
        <w:rPr>
          <w:lang w:val="en-GB"/>
        </w:rPr>
        <w:t xml:space="preserve"> buildings and trees as 3D objects</w:t>
      </w:r>
      <w:r w:rsidR="000E1F92">
        <w:rPr>
          <w:lang w:val="en-GB"/>
        </w:rPr>
        <w:t xml:space="preserve">, </w:t>
      </w:r>
      <w:r w:rsidR="00FC4DA1">
        <w:rPr>
          <w:lang w:val="en-GB"/>
        </w:rPr>
        <w:t>which</w:t>
      </w:r>
      <w:r w:rsidR="000E1F92">
        <w:rPr>
          <w:lang w:val="en-GB"/>
        </w:rPr>
        <w:t xml:space="preserve"> are placed </w:t>
      </w:r>
      <w:r w:rsidR="0020375A">
        <w:rPr>
          <w:lang w:val="en-GB"/>
        </w:rPr>
        <w:t xml:space="preserve">on </w:t>
      </w:r>
      <w:r w:rsidR="000E1F92">
        <w:rPr>
          <w:lang w:val="en-GB"/>
        </w:rPr>
        <w:t xml:space="preserve">a floor that </w:t>
      </w:r>
      <w:r w:rsidR="0042435A">
        <w:rPr>
          <w:lang w:val="en-GB"/>
        </w:rPr>
        <w:t xml:space="preserve">is a map of that area. See figure </w:t>
      </w:r>
      <w:r w:rsidR="001D5333">
        <w:rPr>
          <w:lang w:val="en-GB"/>
        </w:rPr>
        <w:t>2-3</w:t>
      </w:r>
      <w:r w:rsidR="000E1F92">
        <w:rPr>
          <w:lang w:val="en-GB"/>
        </w:rPr>
        <w:t xml:space="preserve"> </w:t>
      </w:r>
      <w:r w:rsidR="006D53DF">
        <w:rPr>
          <w:lang w:val="en-GB"/>
        </w:rPr>
        <w:t>for a visualisation</w:t>
      </w:r>
      <w:r w:rsidR="00F75612">
        <w:rPr>
          <w:lang w:val="en-GB"/>
        </w:rPr>
        <w:t>.</w:t>
      </w:r>
      <w:r w:rsidR="00070760">
        <w:rPr>
          <w:lang w:val="en-GB"/>
        </w:rPr>
        <w:t xml:space="preserve"> This demo </w:t>
      </w:r>
      <w:r w:rsidR="00C64E82">
        <w:rPr>
          <w:lang w:val="en-GB"/>
        </w:rPr>
        <w:t>effectively</w:t>
      </w:r>
      <w:r w:rsidR="007D642F">
        <w:rPr>
          <w:lang w:val="en-GB"/>
        </w:rPr>
        <w:t xml:space="preserve"> </w:t>
      </w:r>
      <w:r w:rsidR="008D6A4A" w:rsidRPr="008D6A4A">
        <w:rPr>
          <w:lang w:val="en-GB"/>
        </w:rPr>
        <w:t>showcases</w:t>
      </w:r>
      <w:r w:rsidR="008D6A4A">
        <w:rPr>
          <w:lang w:val="en-GB"/>
        </w:rPr>
        <w:t xml:space="preserve"> the</w:t>
      </w:r>
      <w:r w:rsidR="007D642F">
        <w:rPr>
          <w:lang w:val="en-GB"/>
        </w:rPr>
        <w:t xml:space="preserve"> potential of using </w:t>
      </w:r>
      <w:r w:rsidR="004508D4">
        <w:rPr>
          <w:lang w:val="en-GB"/>
        </w:rPr>
        <w:t xml:space="preserve">3D technologies to display a </w:t>
      </w:r>
      <w:r w:rsidR="004B7B29" w:rsidRPr="004B7B29">
        <w:rPr>
          <w:lang w:val="en-GB"/>
        </w:rPr>
        <w:t>navigable</w:t>
      </w:r>
      <w:r w:rsidR="004B7B29">
        <w:rPr>
          <w:lang w:val="en-GB"/>
        </w:rPr>
        <w:t xml:space="preserve"> </w:t>
      </w:r>
      <w:r w:rsidR="004508D4">
        <w:rPr>
          <w:lang w:val="en-GB"/>
        </w:rPr>
        <w:t>landscape.</w:t>
      </w:r>
    </w:p>
    <w:p w14:paraId="52BED988" w14:textId="3BB335D7" w:rsidR="00024194" w:rsidRDefault="0067404B" w:rsidP="006404CA">
      <w:pPr>
        <w:keepNext/>
        <w:rPr>
          <w:lang w:val="en-GB"/>
        </w:rPr>
      </w:pPr>
      <w:r>
        <w:rPr>
          <w:lang w:val="en-GB"/>
        </w:rPr>
        <w:t xml:space="preserve">However, </w:t>
      </w:r>
      <w:r w:rsidR="00865D16">
        <w:rPr>
          <w:lang w:val="en-GB"/>
        </w:rPr>
        <w:t>his</w:t>
      </w:r>
      <w:r>
        <w:rPr>
          <w:lang w:val="en-GB"/>
        </w:rPr>
        <w:t xml:space="preserve"> implementation has a major limitation </w:t>
      </w:r>
      <w:r w:rsidR="00E75DEE">
        <w:rPr>
          <w:lang w:val="en-GB"/>
        </w:rPr>
        <w:t xml:space="preserve">that </w:t>
      </w:r>
      <w:r w:rsidR="004873CC">
        <w:rPr>
          <w:lang w:val="en-GB"/>
        </w:rPr>
        <w:t xml:space="preserve">highlights its </w:t>
      </w:r>
      <w:r w:rsidR="00C05F22" w:rsidRPr="00C05F22">
        <w:rPr>
          <w:lang w:val="en-GB"/>
        </w:rPr>
        <w:t xml:space="preserve">demonstrative </w:t>
      </w:r>
      <w:r w:rsidR="004873CC">
        <w:rPr>
          <w:lang w:val="en-GB"/>
        </w:rPr>
        <w:t>nature</w:t>
      </w:r>
      <w:r w:rsidR="00E75DEE">
        <w:rPr>
          <w:lang w:val="en-GB"/>
        </w:rPr>
        <w:t xml:space="preserve"> and that is the map does not update </w:t>
      </w:r>
      <w:r w:rsidR="003D35E2">
        <w:rPr>
          <w:lang w:val="en-GB"/>
        </w:rPr>
        <w:t>as you move</w:t>
      </w:r>
      <w:r w:rsidR="00E75DEE">
        <w:rPr>
          <w:lang w:val="en-GB"/>
        </w:rPr>
        <w:t>.</w:t>
      </w:r>
      <w:r w:rsidR="00B31516">
        <w:rPr>
          <w:lang w:val="en-GB"/>
        </w:rPr>
        <w:t xml:space="preserve"> </w:t>
      </w:r>
      <w:r w:rsidR="00525E4C">
        <w:rPr>
          <w:lang w:val="en-GB"/>
        </w:rPr>
        <w:t xml:space="preserve">On the start screen, there are numerous pre-set options for places, such as </w:t>
      </w:r>
      <w:r w:rsidR="00906CD2">
        <w:rPr>
          <w:lang w:val="en-GB"/>
        </w:rPr>
        <w:t>New York Plaza and Vegas Mirage</w:t>
      </w:r>
      <w:r w:rsidR="00B80FDE">
        <w:rPr>
          <w:lang w:val="en-GB"/>
        </w:rPr>
        <w:t xml:space="preserve">, and the option to get your current location. </w:t>
      </w:r>
      <w:r w:rsidR="00FC73B9">
        <w:rPr>
          <w:lang w:val="en-GB"/>
        </w:rPr>
        <w:t>There is</w:t>
      </w:r>
      <w:r w:rsidR="00B80FDE">
        <w:rPr>
          <w:lang w:val="en-GB"/>
        </w:rPr>
        <w:t xml:space="preserve"> also an option to manually enter your latitude and longitude for a specific place. Once the map has loaded</w:t>
      </w:r>
      <w:r w:rsidR="00CD7905">
        <w:rPr>
          <w:lang w:val="en-GB"/>
        </w:rPr>
        <w:t xml:space="preserve">, you can fly around using </w:t>
      </w:r>
      <w:r w:rsidR="005A0ECB">
        <w:rPr>
          <w:lang w:val="en-GB"/>
        </w:rPr>
        <w:t>WASD,</w:t>
      </w:r>
      <w:r w:rsidR="00FE60EB">
        <w:rPr>
          <w:lang w:val="en-GB"/>
        </w:rPr>
        <w:t xml:space="preserve"> </w:t>
      </w:r>
      <w:r w:rsidR="003A7F4F">
        <w:rPr>
          <w:lang w:val="en-GB"/>
        </w:rPr>
        <w:t>but no more data will be loaded for that area.</w:t>
      </w:r>
      <w:r w:rsidR="006404CA">
        <w:rPr>
          <w:lang w:val="en-GB"/>
        </w:rPr>
        <w:t xml:space="preserve"> </w:t>
      </w:r>
      <w:r w:rsidR="00CE7EB9">
        <w:rPr>
          <w:lang w:val="en-GB"/>
        </w:rPr>
        <w:t>T</w:t>
      </w:r>
      <w:r w:rsidR="00000DA5" w:rsidRPr="00000DA5">
        <w:rPr>
          <w:lang w:val="en-GB"/>
        </w:rPr>
        <w:t xml:space="preserve">he ability to update the map as the user moves is crucial for a production-quality map application that is intended to be used for navigation. </w:t>
      </w:r>
      <w:r w:rsidR="00D26265">
        <w:rPr>
          <w:lang w:val="en-GB"/>
        </w:rPr>
        <w:lastRenderedPageBreak/>
        <w:t>The i</w:t>
      </w:r>
      <w:r w:rsidR="00F95763">
        <w:rPr>
          <w:lang w:val="en-GB"/>
        </w:rPr>
        <w:t xml:space="preserve">mplementation </w:t>
      </w:r>
      <w:r w:rsidR="002765CD">
        <w:rPr>
          <w:lang w:val="en-GB"/>
        </w:rPr>
        <w:t>discussed</w:t>
      </w:r>
      <w:r w:rsidR="00D26265">
        <w:rPr>
          <w:lang w:val="en-GB"/>
        </w:rPr>
        <w:t xml:space="preserve"> in this document </w:t>
      </w:r>
      <w:r w:rsidR="00F95763">
        <w:rPr>
          <w:lang w:val="en-GB"/>
        </w:rPr>
        <w:t>fulfil</w:t>
      </w:r>
      <w:r w:rsidR="00DF6DCF">
        <w:rPr>
          <w:lang w:val="en-GB"/>
        </w:rPr>
        <w:t>s</w:t>
      </w:r>
      <w:r w:rsidR="00F95763">
        <w:rPr>
          <w:lang w:val="en-GB"/>
        </w:rPr>
        <w:t xml:space="preserve"> this role</w:t>
      </w:r>
      <w:r w:rsidR="00CE7EB9" w:rsidRPr="00CE7EB9">
        <w:rPr>
          <w:lang w:val="en-GB"/>
        </w:rPr>
        <w:t>, as it allows for a more interactive and user-friendly experience.</w:t>
      </w:r>
    </w:p>
    <w:p w14:paraId="65B0EB17" w14:textId="6EF50C3E" w:rsidR="00B96CE6" w:rsidRDefault="00024194" w:rsidP="006404CA">
      <w:pPr>
        <w:keepNext/>
        <w:rPr>
          <w:lang w:val="en-GB"/>
        </w:rPr>
      </w:pPr>
      <w:r>
        <w:rPr>
          <w:lang w:val="en-GB"/>
        </w:rPr>
        <w:t xml:space="preserve">Another crucial feature for </w:t>
      </w:r>
      <w:r w:rsidR="00287A09">
        <w:rPr>
          <w:lang w:val="en-GB"/>
        </w:rPr>
        <w:t>practically every</w:t>
      </w:r>
      <w:r>
        <w:rPr>
          <w:lang w:val="en-GB"/>
        </w:rPr>
        <w:t xml:space="preserve"> map application is the ability</w:t>
      </w:r>
      <w:r w:rsidR="00FE6581" w:rsidRPr="00FE6581">
        <w:t xml:space="preserve"> </w:t>
      </w:r>
      <w:r w:rsidR="00FE6581">
        <w:t>t</w:t>
      </w:r>
      <w:r w:rsidR="00FE6581" w:rsidRPr="00FE6581">
        <w:rPr>
          <w:lang w:val="en-GB"/>
        </w:rPr>
        <w:t>o search for a specific location or input an address and receive turn-by-turn directions to that place</w:t>
      </w:r>
      <w:r>
        <w:rPr>
          <w:lang w:val="en-GB"/>
        </w:rPr>
        <w:t xml:space="preserve">. This </w:t>
      </w:r>
      <w:r w:rsidR="0048488C">
        <w:rPr>
          <w:lang w:val="en-GB"/>
        </w:rPr>
        <w:t>is a feature that this demo is lacking</w:t>
      </w:r>
      <w:r w:rsidR="00567DE3">
        <w:rPr>
          <w:lang w:val="en-GB"/>
        </w:rPr>
        <w:t xml:space="preserve">. </w:t>
      </w:r>
      <w:r w:rsidR="00416321" w:rsidRPr="00416321">
        <w:rPr>
          <w:lang w:val="en-GB"/>
        </w:rPr>
        <w:t xml:space="preserve">It was necessary for me to include this </w:t>
      </w:r>
      <w:r w:rsidR="00613184" w:rsidRPr="00613184">
        <w:rPr>
          <w:lang w:val="en-GB"/>
        </w:rPr>
        <w:t>functionality</w:t>
      </w:r>
      <w:r w:rsidR="002452CD">
        <w:rPr>
          <w:lang w:val="en-GB"/>
        </w:rPr>
        <w:t xml:space="preserve"> </w:t>
      </w:r>
      <w:r w:rsidR="00416321" w:rsidRPr="00416321">
        <w:rPr>
          <w:lang w:val="en-GB"/>
        </w:rPr>
        <w:t xml:space="preserve">in my implementation to </w:t>
      </w:r>
      <w:r w:rsidR="00972460">
        <w:rPr>
          <w:lang w:val="en-GB"/>
        </w:rPr>
        <w:t>fulfil its role of being a mapping application</w:t>
      </w:r>
      <w:r w:rsidR="00416321" w:rsidRPr="00416321">
        <w:rPr>
          <w:lang w:val="en-GB"/>
        </w:rPr>
        <w:t>.</w:t>
      </w:r>
    </w:p>
    <w:p w14:paraId="27B4C2F5" w14:textId="33C6B04A" w:rsidR="00514007" w:rsidRPr="006404CA" w:rsidRDefault="00125ECF" w:rsidP="006404CA">
      <w:pPr>
        <w:keepNext/>
        <w:rPr>
          <w:lang w:val="en-GB"/>
        </w:rPr>
      </w:pPr>
      <w:r>
        <w:rPr>
          <w:noProof/>
          <w:lang w:val="en-GB"/>
        </w:rPr>
        <mc:AlternateContent>
          <mc:Choice Requires="wpg">
            <w:drawing>
              <wp:anchor distT="0" distB="0" distL="114300" distR="114300" simplePos="0" relativeHeight="251656194" behindDoc="0" locked="0" layoutInCell="1" allowOverlap="1" wp14:anchorId="721A241B" wp14:editId="5E828AB0">
                <wp:simplePos x="0" y="0"/>
                <wp:positionH relativeFrom="column">
                  <wp:posOffset>541950</wp:posOffset>
                </wp:positionH>
                <wp:positionV relativeFrom="paragraph">
                  <wp:posOffset>1177925</wp:posOffset>
                </wp:positionV>
                <wp:extent cx="4752340" cy="480123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4752340" cy="4801235"/>
                          <a:chOff x="0" y="0"/>
                          <a:chExt cx="4752340" cy="4801773"/>
                        </a:xfrm>
                      </wpg:grpSpPr>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40" cy="3931285"/>
                          </a:xfrm>
                          <a:prstGeom prst="rect">
                            <a:avLst/>
                          </a:prstGeom>
                        </pic:spPr>
                      </pic:pic>
                      <wps:wsp>
                        <wps:cNvPr id="15" name="Text Box 15"/>
                        <wps:cNvSpPr txBox="1"/>
                        <wps:spPr>
                          <a:xfrm>
                            <a:off x="861237" y="4040323"/>
                            <a:ext cx="3040380" cy="761450"/>
                          </a:xfrm>
                          <a:prstGeom prst="rect">
                            <a:avLst/>
                          </a:prstGeom>
                          <a:solidFill>
                            <a:prstClr val="white"/>
                          </a:solidFill>
                          <a:ln>
                            <a:noFill/>
                          </a:ln>
                        </wps:spPr>
                        <wps:txbx>
                          <w:txbxContent>
                            <w:p w14:paraId="6111DD68" w14:textId="6AE64651" w:rsidR="001D5333" w:rsidRPr="00913069" w:rsidRDefault="001D5333" w:rsidP="001D5333">
                              <w:pPr>
                                <w:pStyle w:val="Caption"/>
                              </w:pPr>
                              <w:r>
                                <w:t>Figure 2-3: Robert Kaiser's 3D map implementation</w:t>
                              </w:r>
                              <w:r w:rsidR="00743CEC">
                                <w:t xml:space="preserve"> </w:t>
                              </w:r>
                              <w:r w:rsidR="003C1F42">
                                <w:t>at</w:t>
                              </w:r>
                              <w:r w:rsidR="00743CEC">
                                <w:t xml:space="preserve"> Lancaster University</w:t>
                              </w:r>
                              <w:r w:rsidR="00705F44">
                                <w:t>.</w:t>
                              </w:r>
                              <w:r w:rsidR="000E019D">
                                <w:t xml:space="preserve"> Image taken by </w:t>
                              </w:r>
                              <w:r w:rsidR="00125ECF">
                                <w:t>Melchizedek Gray</w:t>
                              </w:r>
                              <w:r w:rsidR="00BC6C1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21A241B" id="Group 23" o:spid="_x0000_s1032" style="position:absolute;left:0;text-align:left;margin-left:42.65pt;margin-top:92.75pt;width:374.2pt;height:378.05pt;z-index:251656194" coordsize="47523,48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">
                <v:shape id="Picture 14" o:spid="_x0000_s1033" type="#_x0000_t75" style="position:absolute;width:47523;height:39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">
                  <v:imagedata r:id="rId14" o:title=""/>
                </v:shape>
                <v:shape id="Text Box 15" o:spid="_x0000_s1034" type="#_x0000_t202" style="position:absolute;left:8612;top:40403;width:30404;height:7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6111DD68" w14:textId="6AE64651" w:rsidR="001D5333" w:rsidRPr="00913069" w:rsidRDefault="001D5333" w:rsidP="001D5333">
                        <w:pPr>
                          <w:pStyle w:val="Caption"/>
                        </w:pPr>
                        <w:r>
                          <w:t>Figure 2-3: Robert Kaiser's 3D map implementation</w:t>
                        </w:r>
                        <w:r w:rsidR="00743CEC">
                          <w:t xml:space="preserve"> </w:t>
                        </w:r>
                        <w:r w:rsidR="003C1F42">
                          <w:t>at</w:t>
                        </w:r>
                        <w:r w:rsidR="00743CEC">
                          <w:t xml:space="preserve"> Lancaster University</w:t>
                        </w:r>
                        <w:r w:rsidR="00705F44">
                          <w:t>.</w:t>
                        </w:r>
                        <w:r w:rsidR="000E019D">
                          <w:t xml:space="preserve"> Image taken by </w:t>
                        </w:r>
                        <w:r w:rsidR="00125ECF">
                          <w:t>Melchizedek Gray</w:t>
                        </w:r>
                        <w:r w:rsidR="00BC6C14">
                          <w:t>.</w:t>
                        </w:r>
                      </w:p>
                    </w:txbxContent>
                  </v:textbox>
                </v:shape>
                <w10:wrap type="topAndBottom"/>
              </v:group>
            </w:pict>
          </mc:Fallback>
        </mc:AlternateContent>
      </w:r>
      <w:r w:rsidR="00B96CE6">
        <w:rPr>
          <w:lang w:val="en-GB"/>
        </w:rPr>
        <w:t>In summary,</w:t>
      </w:r>
      <w:r w:rsidR="00742080">
        <w:rPr>
          <w:lang w:val="en-GB"/>
        </w:rPr>
        <w:t xml:space="preserve"> while</w:t>
      </w:r>
      <w:r w:rsidR="00B96CE6">
        <w:rPr>
          <w:lang w:val="en-GB"/>
        </w:rPr>
        <w:t xml:space="preserve"> R</w:t>
      </w:r>
      <w:r w:rsidR="003B31B2">
        <w:rPr>
          <w:lang w:val="en-GB"/>
        </w:rPr>
        <w:t xml:space="preserve">obert Kaiser’s </w:t>
      </w:r>
      <w:r w:rsidR="005D11DD">
        <w:rPr>
          <w:lang w:val="en-GB"/>
        </w:rPr>
        <w:t xml:space="preserve">WebVR </w:t>
      </w:r>
      <w:r w:rsidR="003B31B2">
        <w:rPr>
          <w:lang w:val="en-GB"/>
        </w:rPr>
        <w:t xml:space="preserve">demo shows the </w:t>
      </w:r>
      <w:r w:rsidR="00A31655">
        <w:rPr>
          <w:lang w:val="en-GB"/>
        </w:rPr>
        <w:t>exciting potential</w:t>
      </w:r>
      <w:r w:rsidR="003B31B2">
        <w:rPr>
          <w:lang w:val="en-GB"/>
        </w:rPr>
        <w:t xml:space="preserve"> of combin</w:t>
      </w:r>
      <w:r w:rsidR="005D11DD">
        <w:rPr>
          <w:lang w:val="en-GB"/>
        </w:rPr>
        <w:t>in</w:t>
      </w:r>
      <w:r w:rsidR="003B31B2">
        <w:rPr>
          <w:lang w:val="en-GB"/>
        </w:rPr>
        <w:t>g A-Frame and OpenStreetMap</w:t>
      </w:r>
      <w:r w:rsidR="005D11DD">
        <w:rPr>
          <w:lang w:val="en-GB"/>
        </w:rPr>
        <w:t xml:space="preserve"> to create a 3D map navigation application</w:t>
      </w:r>
      <w:r w:rsidR="00ED2A60">
        <w:rPr>
          <w:lang w:val="en-GB"/>
        </w:rPr>
        <w:t xml:space="preserve">, it </w:t>
      </w:r>
      <w:r w:rsidR="003B31B2">
        <w:rPr>
          <w:lang w:val="en-GB"/>
        </w:rPr>
        <w:t>falls short in a number of areas</w:t>
      </w:r>
      <w:r w:rsidR="003457E8">
        <w:rPr>
          <w:lang w:val="en-GB"/>
        </w:rPr>
        <w:t>. My implementation addresses these shortcomings and in general improves upon his work.</w:t>
      </w:r>
      <w:r w:rsidR="00D1604B" w:rsidRPr="007C45F7">
        <w:rPr>
          <w:lang w:val="en-GB"/>
        </w:rPr>
        <w:br w:type="page"/>
      </w:r>
    </w:p>
    <w:p w14:paraId="39221F2B" w14:textId="52122380" w:rsidR="006A5BD6" w:rsidRPr="007C45F7" w:rsidRDefault="006A5BD6" w:rsidP="000B62D5">
      <w:pPr>
        <w:pStyle w:val="Heading1"/>
        <w:rPr>
          <w:lang w:val="en-GB"/>
        </w:rPr>
      </w:pPr>
      <w:bookmarkStart w:id="7" w:name="_Toc130253334"/>
      <w:r w:rsidRPr="007C45F7">
        <w:rPr>
          <w:lang w:val="en-GB"/>
        </w:rPr>
        <w:lastRenderedPageBreak/>
        <w:t>Chapter 3. Technical Implementation</w:t>
      </w:r>
      <w:bookmarkEnd w:id="7"/>
    </w:p>
    <w:p w14:paraId="1CFAD7A6" w14:textId="307D4D8F" w:rsidR="00130D84" w:rsidRDefault="00950203" w:rsidP="006C0AEC">
      <w:pPr>
        <w:pStyle w:val="Heading2"/>
        <w:rPr>
          <w:lang w:val="en-GB"/>
        </w:rPr>
      </w:pPr>
      <w:bookmarkStart w:id="8" w:name="_Toc130253335"/>
      <w:r w:rsidRPr="007C45F7">
        <w:rPr>
          <w:lang w:val="en-GB"/>
        </w:rPr>
        <w:t>3.1 Design of the System</w:t>
      </w:r>
      <w:bookmarkEnd w:id="8"/>
    </w:p>
    <w:p w14:paraId="45DCFBEB" w14:textId="4B735AB9" w:rsidR="002162E3" w:rsidRDefault="00CF5B13" w:rsidP="00D913FD">
      <w:pPr>
        <w:rPr>
          <w:lang w:val="en-GB"/>
        </w:rPr>
      </w:pPr>
      <w:r w:rsidRPr="007C45F7">
        <w:rPr>
          <w:lang w:val="en-GB"/>
        </w:rPr>
        <w:t xml:space="preserve">For the system's </w:t>
      </w:r>
      <w:r w:rsidR="001C20A3">
        <w:rPr>
          <w:lang w:val="en-GB"/>
        </w:rPr>
        <w:t>user interface (UI)</w:t>
      </w:r>
      <w:r>
        <w:rPr>
          <w:lang w:val="en-GB"/>
        </w:rPr>
        <w:t xml:space="preserve"> </w:t>
      </w:r>
      <w:r w:rsidRPr="007C45F7">
        <w:rPr>
          <w:lang w:val="en-GB"/>
        </w:rPr>
        <w:t>design, I started with several sketches for what the webpage could look like. Due to this being my first foray into mobile development, sketching out some designs and jotting down my thoughts really helped me understand the space I had to work with.</w:t>
      </w:r>
      <w:r>
        <w:rPr>
          <w:lang w:val="en-GB"/>
        </w:rPr>
        <w:t xml:space="preserve"> However, </w:t>
      </w:r>
      <w:r w:rsidR="00232A09">
        <w:rPr>
          <w:lang w:val="en-GB"/>
        </w:rPr>
        <w:t xml:space="preserve">I made the decision to focus on the </w:t>
      </w:r>
      <w:r w:rsidR="008C7D65">
        <w:rPr>
          <w:lang w:val="en-GB"/>
        </w:rPr>
        <w:t xml:space="preserve">implementation </w:t>
      </w:r>
      <w:r w:rsidR="000A7E0A">
        <w:rPr>
          <w:lang w:val="en-GB"/>
        </w:rPr>
        <w:t>side of the project</w:t>
      </w:r>
      <w:r w:rsidR="00D913FD">
        <w:rPr>
          <w:lang w:val="en-GB"/>
        </w:rPr>
        <w:t xml:space="preserve"> first. </w:t>
      </w:r>
      <w:r w:rsidR="003F0F08">
        <w:rPr>
          <w:lang w:val="en-GB"/>
        </w:rPr>
        <w:t>Though</w:t>
      </w:r>
      <w:r w:rsidR="007C3369">
        <w:rPr>
          <w:lang w:val="en-GB"/>
        </w:rPr>
        <w:t xml:space="preserve"> </w:t>
      </w:r>
      <w:r w:rsidR="003F0F08">
        <w:rPr>
          <w:lang w:val="en-GB"/>
        </w:rPr>
        <w:t>t</w:t>
      </w:r>
      <w:r w:rsidR="000C2771" w:rsidRPr="002162E3">
        <w:rPr>
          <w:lang w:val="en-GB"/>
        </w:rPr>
        <w:t>owards the end of the implementation</w:t>
      </w:r>
      <w:r w:rsidR="002162E3" w:rsidRPr="002162E3">
        <w:rPr>
          <w:lang w:val="en-GB"/>
        </w:rPr>
        <w:t>, attention was paid to ensure the user interface</w:t>
      </w:r>
      <w:r w:rsidR="001C20A3">
        <w:rPr>
          <w:lang w:val="en-GB"/>
        </w:rPr>
        <w:t xml:space="preserve"> </w:t>
      </w:r>
      <w:r w:rsidR="002162E3" w:rsidRPr="002162E3">
        <w:rPr>
          <w:lang w:val="en-GB"/>
        </w:rPr>
        <w:t>was visually pleasing and functional.</w:t>
      </w:r>
    </w:p>
    <w:p w14:paraId="6FE635F7" w14:textId="5B070214" w:rsidR="00FD421D" w:rsidRDefault="00FD421D" w:rsidP="00D913FD">
      <w:pPr>
        <w:rPr>
          <w:lang w:val="en-GB"/>
        </w:rPr>
      </w:pPr>
      <w:r>
        <w:rPr>
          <w:lang w:val="en-GB"/>
        </w:rPr>
        <w:t>M</w:t>
      </w:r>
      <w:r w:rsidR="001C20A3">
        <w:rPr>
          <w:lang w:val="en-GB"/>
        </w:rPr>
        <w:t xml:space="preserve">y first goal was to create an extremely basic UI </w:t>
      </w:r>
      <w:r w:rsidR="005E1D3F">
        <w:rPr>
          <w:lang w:val="en-GB"/>
        </w:rPr>
        <w:t xml:space="preserve">that would allow the user to open the webpage and immediately start using the </w:t>
      </w:r>
      <w:r w:rsidR="00FA132E">
        <w:rPr>
          <w:lang w:val="en-GB"/>
        </w:rPr>
        <w:t>map</w:t>
      </w:r>
      <w:r w:rsidR="005E1D3F">
        <w:rPr>
          <w:lang w:val="en-GB"/>
        </w:rPr>
        <w:t>.</w:t>
      </w:r>
      <w:r w:rsidR="00C5575F">
        <w:rPr>
          <w:lang w:val="en-GB"/>
        </w:rPr>
        <w:t xml:space="preserve"> </w:t>
      </w:r>
      <w:r w:rsidR="00FC47D5">
        <w:rPr>
          <w:lang w:val="en-GB"/>
        </w:rPr>
        <w:t>Doing this allowed me to put more effort into developing the main aim of this project first.</w:t>
      </w:r>
    </w:p>
    <w:p w14:paraId="3AC203CE" w14:textId="3C0E4619" w:rsidR="002F4C1A" w:rsidRPr="002162E3" w:rsidRDefault="002F4C1A" w:rsidP="00D913FD">
      <w:pPr>
        <w:rPr>
          <w:lang w:val="en-GB"/>
        </w:rPr>
      </w:pPr>
      <w:ins w:id="9" w:author="Gray, Kez" w:date="2023-03-19T02:16:00Z">
        <w:r>
          <w:rPr>
            <w:lang w:val="en-GB"/>
          </w:rPr>
          <w:t>I don’t really know what else to write here</w:t>
        </w:r>
      </w:ins>
      <w:ins w:id="10" w:author="Gray, Kez" w:date="2023-03-19T02:17:00Z">
        <w:r>
          <w:rPr>
            <w:lang w:val="en-GB"/>
          </w:rPr>
          <w:t>.</w:t>
        </w:r>
      </w:ins>
    </w:p>
    <w:p w14:paraId="5E16A0F9" w14:textId="7E01E828" w:rsidR="00742ED9" w:rsidRDefault="00742ED9" w:rsidP="00742ED9">
      <w:pPr>
        <w:pStyle w:val="Heading2"/>
        <w:rPr>
          <w:lang w:val="en-GB"/>
        </w:rPr>
      </w:pPr>
      <w:bookmarkStart w:id="11" w:name="_Toc130253336"/>
      <w:r>
        <w:rPr>
          <w:lang w:val="en-GB"/>
        </w:rPr>
        <w:t>3.2 Requirements</w:t>
      </w:r>
      <w:bookmarkEnd w:id="11"/>
    </w:p>
    <w:p w14:paraId="79860E6F" w14:textId="61A95458" w:rsidR="00172CF6" w:rsidRDefault="00172CF6" w:rsidP="00172CF6">
      <w:pPr>
        <w:rPr>
          <w:lang w:val="en-GB"/>
        </w:rPr>
      </w:pPr>
      <w:r>
        <w:rPr>
          <w:lang w:val="en-GB"/>
        </w:rPr>
        <w:t xml:space="preserve">For this implementation to meet the goals laid out in chapter 1, </w:t>
      </w:r>
      <w:r w:rsidR="006F06F4">
        <w:rPr>
          <w:lang w:val="en-GB"/>
        </w:rPr>
        <w:t xml:space="preserve">functional and non-functional </w:t>
      </w:r>
      <w:r>
        <w:rPr>
          <w:lang w:val="en-GB"/>
        </w:rPr>
        <w:t>requirements had to be met</w:t>
      </w:r>
      <w:r w:rsidR="006F06F4">
        <w:rPr>
          <w:lang w:val="en-GB"/>
        </w:rPr>
        <w:t xml:space="preserve">. </w:t>
      </w:r>
      <w:r w:rsidR="00FE5547">
        <w:rPr>
          <w:lang w:val="en-GB"/>
        </w:rPr>
        <w:t xml:space="preserve">Below are </w:t>
      </w:r>
      <w:r w:rsidR="00F7019B">
        <w:rPr>
          <w:lang w:val="en-GB"/>
        </w:rPr>
        <w:t>the</w:t>
      </w:r>
      <w:r w:rsidR="00FE5547">
        <w:rPr>
          <w:lang w:val="en-GB"/>
        </w:rPr>
        <w:t xml:space="preserve"> functional requirements of this project.</w:t>
      </w:r>
    </w:p>
    <w:p w14:paraId="64AC2826" w14:textId="60A7D9D0" w:rsidR="00FE5547" w:rsidRDefault="00FE5547" w:rsidP="00FE5547">
      <w:pPr>
        <w:ind w:firstLine="0"/>
        <w:rPr>
          <w:lang w:val="en-GB"/>
        </w:rPr>
      </w:pPr>
      <w:r>
        <w:rPr>
          <w:lang w:val="en-GB"/>
        </w:rPr>
        <w:t>The implementation shall:</w:t>
      </w:r>
    </w:p>
    <w:p w14:paraId="457AB9C8" w14:textId="109B27E2" w:rsidR="006F06F4" w:rsidRDefault="008F11D1" w:rsidP="006F06F4">
      <w:pPr>
        <w:pStyle w:val="ListBullet"/>
        <w:rPr>
          <w:lang w:val="en-GB"/>
        </w:rPr>
      </w:pPr>
      <w:r>
        <w:rPr>
          <w:lang w:val="en-GB"/>
        </w:rPr>
        <w:t>d</w:t>
      </w:r>
      <w:r w:rsidR="006F06F4">
        <w:rPr>
          <w:lang w:val="en-GB"/>
        </w:rPr>
        <w:t xml:space="preserve">isplay a 3D map of the </w:t>
      </w:r>
      <w:r>
        <w:rPr>
          <w:lang w:val="en-GB"/>
        </w:rPr>
        <w:t>area.</w:t>
      </w:r>
    </w:p>
    <w:p w14:paraId="06F29F4A" w14:textId="1505379B" w:rsidR="00BE6ACA" w:rsidRPr="00BE6ACA" w:rsidRDefault="00BE6ACA" w:rsidP="00BE6ACA">
      <w:pPr>
        <w:pStyle w:val="ListBullet"/>
        <w:rPr>
          <w:lang w:val="en-GB" w:eastAsia="en-GB"/>
        </w:rPr>
      </w:pPr>
      <w:r>
        <w:rPr>
          <w:lang w:val="en-GB" w:eastAsia="en-GB"/>
        </w:rPr>
        <w:t>s</w:t>
      </w:r>
      <w:r w:rsidRPr="00BE6ACA">
        <w:rPr>
          <w:lang w:val="en-GB" w:eastAsia="en-GB"/>
        </w:rPr>
        <w:t>how various geographical features such as buildings, paths, trees, rivers, and grass areas.</w:t>
      </w:r>
    </w:p>
    <w:p w14:paraId="5580941B" w14:textId="6A36F4DF" w:rsidR="006F06F4" w:rsidRDefault="008F11D1" w:rsidP="006F06F4">
      <w:pPr>
        <w:pStyle w:val="ListBullet"/>
        <w:rPr>
          <w:lang w:val="en-GB"/>
        </w:rPr>
      </w:pPr>
      <w:r>
        <w:rPr>
          <w:lang w:val="en-GB"/>
        </w:rPr>
        <w:t>update the map as the user moves.</w:t>
      </w:r>
    </w:p>
    <w:p w14:paraId="601ED9FD" w14:textId="35A45FFB" w:rsidR="008F11D1" w:rsidRDefault="008F11D1" w:rsidP="006F06F4">
      <w:pPr>
        <w:pStyle w:val="ListBullet"/>
        <w:rPr>
          <w:lang w:val="en-GB"/>
        </w:rPr>
      </w:pPr>
      <w:r>
        <w:rPr>
          <w:lang w:val="en-GB"/>
        </w:rPr>
        <w:t>allow the user to enter a place to navigate to and then display directions there.</w:t>
      </w:r>
    </w:p>
    <w:p w14:paraId="6022A4B7" w14:textId="73F691C9" w:rsidR="00C04536" w:rsidRDefault="00F7019B" w:rsidP="00C04536">
      <w:pPr>
        <w:rPr>
          <w:lang w:val="en-GB"/>
        </w:rPr>
      </w:pPr>
      <w:r>
        <w:rPr>
          <w:lang w:val="en-GB"/>
        </w:rPr>
        <w:t>The</w:t>
      </w:r>
      <w:r w:rsidR="00C04536">
        <w:rPr>
          <w:lang w:val="en-GB"/>
        </w:rPr>
        <w:t xml:space="preserve"> non-functional requirements are listed below:</w:t>
      </w:r>
    </w:p>
    <w:p w14:paraId="5FFB5039" w14:textId="78105A22" w:rsidR="00C04536" w:rsidRDefault="00C04536" w:rsidP="00C04536">
      <w:pPr>
        <w:ind w:firstLine="0"/>
        <w:rPr>
          <w:lang w:val="en-GB"/>
        </w:rPr>
      </w:pPr>
      <w:r>
        <w:rPr>
          <w:lang w:val="en-GB"/>
        </w:rPr>
        <w:t>The implementation should:</w:t>
      </w:r>
    </w:p>
    <w:p w14:paraId="264A985F" w14:textId="181D621D" w:rsidR="004613BC" w:rsidRDefault="00F16996" w:rsidP="005119B0">
      <w:pPr>
        <w:pStyle w:val="ListBullet"/>
        <w:rPr>
          <w:lang w:val="en-GB"/>
        </w:rPr>
      </w:pPr>
      <w:r>
        <w:rPr>
          <w:lang w:val="en-GB"/>
        </w:rPr>
        <w:t>display the map within 6 seconds o</w:t>
      </w:r>
      <w:r w:rsidR="001C0F26">
        <w:rPr>
          <w:lang w:val="en-GB"/>
        </w:rPr>
        <w:t>f the user pressing</w:t>
      </w:r>
      <w:r w:rsidR="00FD43AE">
        <w:rPr>
          <w:lang w:val="en-GB"/>
        </w:rPr>
        <w:t xml:space="preserve"> the button to </w:t>
      </w:r>
      <w:r w:rsidR="00AF67FD">
        <w:rPr>
          <w:lang w:val="en-GB"/>
        </w:rPr>
        <w:t>load the map</w:t>
      </w:r>
      <w:r w:rsidR="00FD43AE">
        <w:rPr>
          <w:lang w:val="en-GB"/>
        </w:rPr>
        <w:t>.</w:t>
      </w:r>
    </w:p>
    <w:p w14:paraId="0B00D072" w14:textId="69B94995" w:rsidR="00E97A1A" w:rsidRPr="005119B0" w:rsidRDefault="00EE5FD3" w:rsidP="005119B0">
      <w:pPr>
        <w:pStyle w:val="ListBullet"/>
        <w:rPr>
          <w:lang w:val="en-GB"/>
        </w:rPr>
      </w:pPr>
      <w:r>
        <w:rPr>
          <w:lang w:val="en-GB"/>
        </w:rPr>
        <w:t>work on</w:t>
      </w:r>
      <w:r w:rsidR="00B75CA5">
        <w:rPr>
          <w:lang w:val="en-GB"/>
        </w:rPr>
        <w:t xml:space="preserve"> Chrome, Safari, and Firefox.</w:t>
      </w:r>
    </w:p>
    <w:p w14:paraId="714FDA38" w14:textId="339E5FA1" w:rsidR="00E57A8B" w:rsidRPr="007C45F7" w:rsidRDefault="00E57A8B" w:rsidP="000B62D5">
      <w:pPr>
        <w:pStyle w:val="Heading2"/>
        <w:rPr>
          <w:lang w:val="en-GB"/>
        </w:rPr>
      </w:pPr>
      <w:bookmarkStart w:id="12" w:name="_Toc130253337"/>
      <w:r w:rsidRPr="007C45F7">
        <w:rPr>
          <w:lang w:val="en-GB"/>
        </w:rPr>
        <w:lastRenderedPageBreak/>
        <w:t>3.</w:t>
      </w:r>
      <w:r w:rsidR="00742ED9">
        <w:rPr>
          <w:lang w:val="en-GB"/>
        </w:rPr>
        <w:t>3</w:t>
      </w:r>
      <w:r w:rsidRPr="007C45F7">
        <w:rPr>
          <w:lang w:val="en-GB"/>
        </w:rPr>
        <w:t xml:space="preserve"> Overview of </w:t>
      </w:r>
      <w:r w:rsidR="007B47C3" w:rsidRPr="007C45F7">
        <w:rPr>
          <w:lang w:val="en-GB"/>
        </w:rPr>
        <w:t xml:space="preserve">Languages and </w:t>
      </w:r>
      <w:r w:rsidR="00544A89" w:rsidRPr="007C45F7">
        <w:rPr>
          <w:lang w:val="en-GB"/>
        </w:rPr>
        <w:t>S</w:t>
      </w:r>
      <w:r w:rsidRPr="007C45F7">
        <w:rPr>
          <w:lang w:val="en-GB"/>
        </w:rPr>
        <w:t>oftware</w:t>
      </w:r>
      <w:r w:rsidR="007B47C3" w:rsidRPr="007C45F7">
        <w:rPr>
          <w:lang w:val="en-GB"/>
        </w:rPr>
        <w:t xml:space="preserve"> </w:t>
      </w:r>
      <w:r w:rsidR="00544A89" w:rsidRPr="007C45F7">
        <w:rPr>
          <w:lang w:val="en-GB"/>
        </w:rPr>
        <w:t>U</w:t>
      </w:r>
      <w:r w:rsidRPr="007C45F7">
        <w:rPr>
          <w:lang w:val="en-GB"/>
        </w:rPr>
        <w:t>sed</w:t>
      </w:r>
      <w:bookmarkEnd w:id="12"/>
    </w:p>
    <w:p w14:paraId="33413622" w14:textId="484DFAA1" w:rsidR="00C57163" w:rsidRPr="007C45F7" w:rsidRDefault="008D1671" w:rsidP="000B62D5">
      <w:pPr>
        <w:pStyle w:val="Heading3"/>
        <w:rPr>
          <w:lang w:val="en-GB"/>
        </w:rPr>
      </w:pPr>
      <w:bookmarkStart w:id="13" w:name="_Toc130253338"/>
      <w:r w:rsidRPr="007C45F7">
        <w:rPr>
          <w:lang w:val="en-GB"/>
        </w:rPr>
        <w:t>3.</w:t>
      </w:r>
      <w:r w:rsidR="00742ED9">
        <w:rPr>
          <w:lang w:val="en-GB"/>
        </w:rPr>
        <w:t>3</w:t>
      </w:r>
      <w:r w:rsidRPr="007C45F7">
        <w:rPr>
          <w:lang w:val="en-GB"/>
        </w:rPr>
        <w:t>.1 General</w:t>
      </w:r>
      <w:r w:rsidR="008564B1" w:rsidRPr="007C45F7">
        <w:rPr>
          <w:lang w:val="en-GB"/>
        </w:rPr>
        <w:t xml:space="preserve"> Development</w:t>
      </w:r>
      <w:r w:rsidRPr="007C45F7">
        <w:rPr>
          <w:lang w:val="en-GB"/>
        </w:rPr>
        <w:t xml:space="preserve"> Setup</w:t>
      </w:r>
      <w:bookmarkEnd w:id="13"/>
    </w:p>
    <w:p w14:paraId="2F6B3E8C" w14:textId="44E4824C" w:rsidR="00B6160E" w:rsidRPr="007C45F7" w:rsidRDefault="004F5FAE" w:rsidP="000B62D5">
      <w:pPr>
        <w:rPr>
          <w:lang w:val="en-GB"/>
        </w:rPr>
      </w:pPr>
      <w:r w:rsidRPr="007C45F7">
        <w:rPr>
          <w:lang w:val="en-GB"/>
        </w:rPr>
        <w:t>For the development of this project,</w:t>
      </w:r>
      <w:r w:rsidR="00AD3914" w:rsidRPr="007C45F7">
        <w:rPr>
          <w:lang w:val="en-GB"/>
        </w:rPr>
        <w:t xml:space="preserve"> the text editor</w:t>
      </w:r>
      <w:r w:rsidRPr="007C45F7">
        <w:rPr>
          <w:lang w:val="en-GB"/>
        </w:rPr>
        <w:t xml:space="preserve"> </w:t>
      </w:r>
      <w:r w:rsidR="00DB6266" w:rsidRPr="007C45F7">
        <w:rPr>
          <w:lang w:val="en-GB"/>
        </w:rPr>
        <w:t>Visual Studio Code</w:t>
      </w:r>
      <w:r w:rsidR="00D46FF2" w:rsidRPr="007C45F7">
        <w:rPr>
          <w:lang w:val="en-GB"/>
        </w:rPr>
        <w:t xml:space="preserve"> was chosen</w:t>
      </w:r>
      <w:r w:rsidR="00DB6266" w:rsidRPr="007C45F7">
        <w:rPr>
          <w:lang w:val="en-GB"/>
        </w:rPr>
        <w:t xml:space="preserve"> </w:t>
      </w:r>
      <w:r w:rsidR="00FE2C42" w:rsidRPr="007C45F7">
        <w:rPr>
          <w:lang w:val="en-GB"/>
        </w:rPr>
        <w:t xml:space="preserve">due to my familiarity </w:t>
      </w:r>
      <w:r w:rsidR="00983BCC" w:rsidRPr="007C45F7">
        <w:rPr>
          <w:lang w:val="en-GB"/>
        </w:rPr>
        <w:t>with</w:t>
      </w:r>
      <w:r w:rsidR="00FE2C42" w:rsidRPr="007C45F7">
        <w:rPr>
          <w:lang w:val="en-GB"/>
        </w:rPr>
        <w:t xml:space="preserve"> it and its flexibility. </w:t>
      </w:r>
      <w:r w:rsidR="00C4083B" w:rsidRPr="007C45F7">
        <w:rPr>
          <w:lang w:val="en-GB"/>
        </w:rPr>
        <w:t>One extension</w:t>
      </w:r>
      <w:r w:rsidR="00DE7087" w:rsidRPr="007C45F7">
        <w:rPr>
          <w:lang w:val="en-GB"/>
        </w:rPr>
        <w:t xml:space="preserve"> for Visual Studio Code </w:t>
      </w:r>
      <w:r w:rsidR="00811EA8" w:rsidRPr="007C45F7">
        <w:rPr>
          <w:lang w:val="en-GB"/>
        </w:rPr>
        <w:t xml:space="preserve">that was crucial to development </w:t>
      </w:r>
      <w:r w:rsidR="00C4083B" w:rsidRPr="007C45F7">
        <w:rPr>
          <w:lang w:val="en-GB"/>
        </w:rPr>
        <w:t>was Live Server.</w:t>
      </w:r>
      <w:r w:rsidR="00D53F9A" w:rsidRPr="007C45F7">
        <w:rPr>
          <w:lang w:val="en-GB"/>
        </w:rPr>
        <w:t xml:space="preserve"> </w:t>
      </w:r>
      <w:r w:rsidR="00AB199F" w:rsidRPr="007C45F7">
        <w:rPr>
          <w:lang w:val="en-GB"/>
        </w:rPr>
        <w:t>This extension made it possible to have the website open while developing it</w:t>
      </w:r>
      <w:r w:rsidR="00F56A68" w:rsidRPr="007C45F7">
        <w:rPr>
          <w:lang w:val="en-GB"/>
        </w:rPr>
        <w:t>. Any changes made were instantly reflected on the open webpage.</w:t>
      </w:r>
      <w:r w:rsidR="001155FB" w:rsidRPr="007C45F7">
        <w:rPr>
          <w:lang w:val="en-GB"/>
        </w:rPr>
        <w:t xml:space="preserve"> Not only </w:t>
      </w:r>
      <w:r w:rsidR="00DB1F51" w:rsidRPr="007C45F7">
        <w:rPr>
          <w:lang w:val="en-GB"/>
        </w:rPr>
        <w:t>d</w:t>
      </w:r>
      <w:r w:rsidR="00D970C3" w:rsidRPr="007C45F7">
        <w:rPr>
          <w:lang w:val="en-GB"/>
        </w:rPr>
        <w:t>id</w:t>
      </w:r>
      <w:r w:rsidR="00257756" w:rsidRPr="007C45F7">
        <w:rPr>
          <w:lang w:val="en-GB"/>
        </w:rPr>
        <w:t xml:space="preserve"> this allow for the website to be run </w:t>
      </w:r>
      <w:r w:rsidR="000604A1" w:rsidRPr="007C45F7">
        <w:rPr>
          <w:lang w:val="en-GB"/>
        </w:rPr>
        <w:t xml:space="preserve">on </w:t>
      </w:r>
      <w:r w:rsidR="0061242F" w:rsidRPr="007C45F7">
        <w:rPr>
          <w:lang w:val="en-GB"/>
        </w:rPr>
        <w:t xml:space="preserve">my laptop </w:t>
      </w:r>
      <w:r w:rsidR="00257756" w:rsidRPr="007C45F7">
        <w:rPr>
          <w:lang w:val="en-GB"/>
        </w:rPr>
        <w:t xml:space="preserve">but also </w:t>
      </w:r>
      <w:r w:rsidR="002739D8" w:rsidRPr="007C45F7">
        <w:rPr>
          <w:lang w:val="en-GB"/>
        </w:rPr>
        <w:t xml:space="preserve">by </w:t>
      </w:r>
      <w:r w:rsidR="00257756" w:rsidRPr="007C45F7">
        <w:rPr>
          <w:lang w:val="en-GB"/>
        </w:rPr>
        <w:t xml:space="preserve">any device that is connected to the same local </w:t>
      </w:r>
      <w:r w:rsidR="00750EAE" w:rsidRPr="007C45F7">
        <w:rPr>
          <w:lang w:val="en-GB"/>
        </w:rPr>
        <w:t>network</w:t>
      </w:r>
      <w:r w:rsidR="001D65B5" w:rsidRPr="007C45F7">
        <w:rPr>
          <w:lang w:val="en-GB"/>
        </w:rPr>
        <w:t xml:space="preserve"> such as my phone</w:t>
      </w:r>
      <w:r w:rsidR="00B5685E" w:rsidRPr="007C45F7">
        <w:rPr>
          <w:lang w:val="en-GB"/>
        </w:rPr>
        <w:t>, which was critical for developing a website that is designed primarily for phones</w:t>
      </w:r>
      <w:r w:rsidR="001D65B5" w:rsidRPr="007C45F7">
        <w:rPr>
          <w:lang w:val="en-GB"/>
        </w:rPr>
        <w:t>.</w:t>
      </w:r>
    </w:p>
    <w:p w14:paraId="6A81E3CB" w14:textId="69A4825E" w:rsidR="00DC35B1" w:rsidRPr="007C45F7" w:rsidRDefault="00291FB4" w:rsidP="00082210">
      <w:pPr>
        <w:rPr>
          <w:rFonts w:ascii="Menlo" w:eastAsia="Times New Roman" w:hAnsi="Menlo" w:cs="Menlo"/>
          <w:color w:val="000000"/>
          <w:kern w:val="0"/>
          <w:sz w:val="18"/>
          <w:szCs w:val="18"/>
          <w:lang w:val="en-GB" w:eastAsia="en-GB"/>
        </w:rPr>
      </w:pPr>
      <w:r w:rsidRPr="007C45F7">
        <w:rPr>
          <w:lang w:val="en-GB"/>
        </w:rPr>
        <w:t>The main browser used during development was Chrome</w:t>
      </w:r>
      <w:r w:rsidR="0049095F" w:rsidRPr="007C45F7">
        <w:rPr>
          <w:lang w:val="en-GB"/>
        </w:rPr>
        <w:t xml:space="preserve"> on MacOS. With its great dev tools and its excellent compatibility with all the latest technologies, it was </w:t>
      </w:r>
      <w:r w:rsidR="007D4382" w:rsidRPr="007C45F7">
        <w:rPr>
          <w:lang w:val="en-GB"/>
        </w:rPr>
        <w:t>a smart choice</w:t>
      </w:r>
      <w:r w:rsidR="003F67F7" w:rsidRPr="007C45F7">
        <w:rPr>
          <w:lang w:val="en-GB"/>
        </w:rPr>
        <w:t xml:space="preserve">. However, due </w:t>
      </w:r>
      <w:r w:rsidR="003020B4" w:rsidRPr="007C45F7">
        <w:rPr>
          <w:lang w:val="en-GB"/>
        </w:rPr>
        <w:t xml:space="preserve">to </w:t>
      </w:r>
      <w:r w:rsidR="007D4382" w:rsidRPr="007C45F7">
        <w:rPr>
          <w:lang w:val="en-GB"/>
        </w:rPr>
        <w:t>its</w:t>
      </w:r>
      <w:r w:rsidR="003F67F7" w:rsidRPr="007C45F7">
        <w:rPr>
          <w:lang w:val="en-GB"/>
        </w:rPr>
        <w:t xml:space="preserve"> excellent compatibility, extra </w:t>
      </w:r>
      <w:r w:rsidR="00341DF3" w:rsidRPr="007C45F7">
        <w:rPr>
          <w:lang w:val="en-GB"/>
        </w:rPr>
        <w:t>research</w:t>
      </w:r>
      <w:r w:rsidR="003F67F7" w:rsidRPr="007C45F7">
        <w:rPr>
          <w:lang w:val="en-GB"/>
        </w:rPr>
        <w:t xml:space="preserve"> had to be taken before using a specific feature</w:t>
      </w:r>
      <w:r w:rsidR="00341DF3" w:rsidRPr="007C45F7">
        <w:rPr>
          <w:lang w:val="en-GB"/>
        </w:rPr>
        <w:t xml:space="preserve"> in case it </w:t>
      </w:r>
      <w:r w:rsidR="00571156" w:rsidRPr="007C45F7">
        <w:rPr>
          <w:lang w:val="en-GB"/>
        </w:rPr>
        <w:t xml:space="preserve">was not supported by </w:t>
      </w:r>
      <w:r w:rsidR="000906A7" w:rsidRPr="007C45F7">
        <w:rPr>
          <w:lang w:val="en-GB"/>
        </w:rPr>
        <w:t xml:space="preserve">other </w:t>
      </w:r>
      <w:r w:rsidR="00803F98" w:rsidRPr="007C45F7">
        <w:rPr>
          <w:lang w:val="en-GB"/>
        </w:rPr>
        <w:t>popular browsers.</w:t>
      </w:r>
      <w:r w:rsidR="00CC2A1F" w:rsidRPr="007C45F7">
        <w:rPr>
          <w:lang w:val="en-GB"/>
        </w:rPr>
        <w:t xml:space="preserve"> One such feature </w:t>
      </w:r>
      <w:r w:rsidR="009118BA" w:rsidRPr="007C45F7">
        <w:rPr>
          <w:lang w:val="en-GB"/>
        </w:rPr>
        <w:t xml:space="preserve">that caused </w:t>
      </w:r>
      <w:r w:rsidR="0023659C" w:rsidRPr="007C45F7">
        <w:rPr>
          <w:lang w:val="en-GB"/>
        </w:rPr>
        <w:t>me</w:t>
      </w:r>
      <w:r w:rsidR="009118BA" w:rsidRPr="007C45F7">
        <w:rPr>
          <w:lang w:val="en-GB"/>
        </w:rPr>
        <w:t xml:space="preserve"> confusion was</w:t>
      </w:r>
      <w:r w:rsidR="002737C9" w:rsidRPr="007C45F7">
        <w:rPr>
          <w:lang w:val="en-GB"/>
        </w:rPr>
        <w:t xml:space="preserve"> using ‘</w:t>
      </w:r>
      <w:r w:rsidR="00082210" w:rsidRPr="007C45F7">
        <w:rPr>
          <w:rFonts w:ascii="Menlo" w:eastAsia="Times New Roman" w:hAnsi="Menlo" w:cs="Menlo"/>
          <w:color w:val="795E26"/>
          <w:kern w:val="0"/>
          <w:sz w:val="18"/>
          <w:szCs w:val="18"/>
          <w:lang w:val="en-GB" w:eastAsia="en-GB"/>
        </w:rPr>
        <w:t>importScripts</w:t>
      </w:r>
      <w:r w:rsidR="00082210" w:rsidRPr="007C45F7">
        <w:rPr>
          <w:rFonts w:ascii="Menlo" w:eastAsia="Times New Roman" w:hAnsi="Menlo" w:cs="Menlo"/>
          <w:color w:val="000000"/>
          <w:kern w:val="0"/>
          <w:sz w:val="18"/>
          <w:szCs w:val="18"/>
          <w:lang w:val="en-GB" w:eastAsia="en-GB"/>
        </w:rPr>
        <w:t>()</w:t>
      </w:r>
      <w:r w:rsidR="002737C9" w:rsidRPr="007C45F7">
        <w:rPr>
          <w:lang w:val="en-GB"/>
        </w:rPr>
        <w:t xml:space="preserve">’ from within a </w:t>
      </w:r>
      <w:r w:rsidR="00CA452E" w:rsidRPr="007C45F7">
        <w:rPr>
          <w:lang w:val="en-GB"/>
        </w:rPr>
        <w:t xml:space="preserve">JS web </w:t>
      </w:r>
      <w:r w:rsidR="002737C9" w:rsidRPr="007C45F7">
        <w:rPr>
          <w:lang w:val="en-GB"/>
        </w:rPr>
        <w:t xml:space="preserve">worker to retrieve a file from </w:t>
      </w:r>
      <w:r w:rsidR="00A410B7" w:rsidRPr="007C45F7">
        <w:rPr>
          <w:lang w:val="en-GB"/>
        </w:rPr>
        <w:t>a CDN. This feature is supported by Chrome</w:t>
      </w:r>
      <w:r w:rsidR="00810EDF" w:rsidRPr="007C45F7">
        <w:rPr>
          <w:lang w:val="en-GB"/>
        </w:rPr>
        <w:t>, Firefox</w:t>
      </w:r>
      <w:r w:rsidR="000737C2" w:rsidRPr="007C45F7">
        <w:rPr>
          <w:lang w:val="en-GB"/>
        </w:rPr>
        <w:t>,</w:t>
      </w:r>
      <w:r w:rsidR="00810EDF" w:rsidRPr="007C45F7">
        <w:rPr>
          <w:lang w:val="en-GB"/>
        </w:rPr>
        <w:t xml:space="preserve"> and Safari Technology Preview</w:t>
      </w:r>
      <w:r w:rsidR="00CD0BAB" w:rsidRPr="007C45F7">
        <w:rPr>
          <w:lang w:val="en-GB"/>
        </w:rPr>
        <w:t xml:space="preserve"> (</w:t>
      </w:r>
      <w:r w:rsidR="00975DF6" w:rsidRPr="007C45F7">
        <w:rPr>
          <w:lang w:val="en-GB"/>
        </w:rPr>
        <w:t>a</w:t>
      </w:r>
      <w:r w:rsidR="00045934" w:rsidRPr="007C45F7">
        <w:rPr>
          <w:lang w:val="en-GB"/>
        </w:rPr>
        <w:t xml:space="preserve"> beta version of Safari</w:t>
      </w:r>
      <w:r w:rsidR="00CD0BAB" w:rsidRPr="007C45F7">
        <w:rPr>
          <w:lang w:val="en-GB"/>
        </w:rPr>
        <w:t xml:space="preserve">) </w:t>
      </w:r>
      <w:r w:rsidR="00A410B7" w:rsidRPr="007C45F7">
        <w:rPr>
          <w:lang w:val="en-GB"/>
        </w:rPr>
        <w:t>but not by Safari</w:t>
      </w:r>
      <w:r w:rsidR="00D42E1D" w:rsidRPr="007C45F7">
        <w:rPr>
          <w:lang w:val="en-GB"/>
        </w:rPr>
        <w:t xml:space="preserve"> despite</w:t>
      </w:r>
      <w:r w:rsidR="00A145A3" w:rsidRPr="007C45F7">
        <w:rPr>
          <w:lang w:val="en-GB"/>
        </w:rPr>
        <w:t xml:space="preserve"> the MDN </w:t>
      </w:r>
      <w:r w:rsidR="00C65564" w:rsidRPr="007C45F7">
        <w:rPr>
          <w:lang w:val="en-GB"/>
        </w:rPr>
        <w:t>Web Docs</w:t>
      </w:r>
      <w:r w:rsidR="00662953" w:rsidRPr="007C45F7">
        <w:rPr>
          <w:lang w:val="en-GB"/>
        </w:rPr>
        <w:t xml:space="preserve"> not mentioning it. It works </w:t>
      </w:r>
      <w:r w:rsidR="00E70031" w:rsidRPr="007C45F7">
        <w:rPr>
          <w:lang w:val="en-GB"/>
        </w:rPr>
        <w:t xml:space="preserve">with scripts that do not need to be fetched from </w:t>
      </w:r>
      <w:r w:rsidR="00661FDC" w:rsidRPr="007C45F7">
        <w:rPr>
          <w:lang w:val="en-GB"/>
        </w:rPr>
        <w:t>outside the current folder.</w:t>
      </w:r>
      <w:r w:rsidR="005550A0" w:rsidRPr="007C45F7">
        <w:rPr>
          <w:lang w:val="en-GB"/>
        </w:rPr>
        <w:t xml:space="preserve"> I am unable to find an answer to whether this is purposeful</w:t>
      </w:r>
      <w:r w:rsidR="00554E7C" w:rsidRPr="007C45F7">
        <w:rPr>
          <w:lang w:val="en-GB"/>
        </w:rPr>
        <w:t xml:space="preserve"> or a bug.</w:t>
      </w:r>
    </w:p>
    <w:p w14:paraId="5561DF83" w14:textId="566077D2" w:rsidR="001A6B40" w:rsidRPr="007C45F7" w:rsidRDefault="003020B4" w:rsidP="00082210">
      <w:pPr>
        <w:rPr>
          <w:lang w:val="en-GB"/>
        </w:rPr>
      </w:pPr>
      <w:r w:rsidRPr="007C45F7">
        <w:rPr>
          <w:lang w:val="en-GB"/>
        </w:rPr>
        <w:t>To</w:t>
      </w:r>
      <w:r w:rsidR="001A6B40" w:rsidRPr="007C45F7">
        <w:rPr>
          <w:lang w:val="en-GB"/>
        </w:rPr>
        <w:t xml:space="preserve"> </w:t>
      </w:r>
      <w:r w:rsidR="00476AC1" w:rsidRPr="007C45F7">
        <w:rPr>
          <w:lang w:val="en-GB"/>
        </w:rPr>
        <w:t>evaluate</w:t>
      </w:r>
      <w:r w:rsidR="001A6B40" w:rsidRPr="007C45F7">
        <w:rPr>
          <w:lang w:val="en-GB"/>
        </w:rPr>
        <w:t xml:space="preserve"> the implementation in </w:t>
      </w:r>
      <w:r w:rsidR="009B29DE" w:rsidRPr="007C45F7">
        <w:rPr>
          <w:lang w:val="en-GB"/>
        </w:rPr>
        <w:t>real scenarios</w:t>
      </w:r>
      <w:r w:rsidR="005B34A8" w:rsidRPr="007C45F7">
        <w:rPr>
          <w:lang w:val="en-GB"/>
        </w:rPr>
        <w:t xml:space="preserve"> </w:t>
      </w:r>
      <w:r w:rsidR="006338A9" w:rsidRPr="007C45F7">
        <w:rPr>
          <w:lang w:val="en-GB"/>
        </w:rPr>
        <w:t>during development</w:t>
      </w:r>
      <w:r w:rsidR="009B29DE" w:rsidRPr="007C45F7">
        <w:rPr>
          <w:lang w:val="en-GB"/>
        </w:rPr>
        <w:t>, the use of a website hosting service was needed</w:t>
      </w:r>
      <w:r w:rsidR="000B08AA" w:rsidRPr="007C45F7">
        <w:rPr>
          <w:lang w:val="en-GB"/>
        </w:rPr>
        <w:t>.</w:t>
      </w:r>
      <w:r w:rsidR="00340EDD" w:rsidRPr="007C45F7">
        <w:rPr>
          <w:lang w:val="en-GB"/>
        </w:rPr>
        <w:t xml:space="preserve"> GitHub Pages filled my needs perfectly.</w:t>
      </w:r>
      <w:r w:rsidR="00326B43" w:rsidRPr="007C45F7">
        <w:rPr>
          <w:lang w:val="en-GB"/>
        </w:rPr>
        <w:t xml:space="preserve"> As new features were</w:t>
      </w:r>
      <w:r w:rsidR="00082210" w:rsidRPr="007C45F7">
        <w:rPr>
          <w:lang w:val="en-GB"/>
        </w:rPr>
        <w:t xml:space="preserve"> </w:t>
      </w:r>
      <w:r w:rsidR="00326B43" w:rsidRPr="007C45F7">
        <w:rPr>
          <w:lang w:val="en-GB"/>
        </w:rPr>
        <w:t>added</w:t>
      </w:r>
      <w:r w:rsidR="007345DB" w:rsidRPr="007C45F7">
        <w:rPr>
          <w:lang w:val="en-GB"/>
        </w:rPr>
        <w:t xml:space="preserve"> and pushed to my GitHub repository, the webpage would update automatically.</w:t>
      </w:r>
    </w:p>
    <w:p w14:paraId="55495FB2" w14:textId="50756F70" w:rsidR="008F5770" w:rsidRPr="007C45F7" w:rsidRDefault="00D74E63" w:rsidP="008F5770">
      <w:pPr>
        <w:pStyle w:val="Heading2"/>
        <w:rPr>
          <w:lang w:val="en-GB"/>
        </w:rPr>
      </w:pPr>
      <w:bookmarkStart w:id="14" w:name="_Toc130253339"/>
      <w:r w:rsidRPr="007C45F7">
        <w:rPr>
          <w:lang w:val="en-GB"/>
        </w:rPr>
        <w:t>3.</w:t>
      </w:r>
      <w:r w:rsidR="00742ED9">
        <w:rPr>
          <w:lang w:val="en-GB"/>
        </w:rPr>
        <w:t>4</w:t>
      </w:r>
      <w:r w:rsidRPr="007C45F7">
        <w:rPr>
          <w:lang w:val="en-GB"/>
        </w:rPr>
        <w:t xml:space="preserve"> </w:t>
      </w:r>
      <w:r w:rsidR="00544A89" w:rsidRPr="007C45F7">
        <w:rPr>
          <w:lang w:val="en-GB"/>
        </w:rPr>
        <w:t>Discussion of OpenStreetMap Data Integration</w:t>
      </w:r>
      <w:bookmarkEnd w:id="14"/>
    </w:p>
    <w:p w14:paraId="504CDB7B" w14:textId="0D067779" w:rsidR="008F5770" w:rsidRPr="007C45F7" w:rsidRDefault="008F5770" w:rsidP="008F5770">
      <w:pPr>
        <w:pStyle w:val="Heading3"/>
        <w:rPr>
          <w:lang w:val="en-GB"/>
        </w:rPr>
      </w:pPr>
      <w:bookmarkStart w:id="15" w:name="_Toc130253340"/>
      <w:r w:rsidRPr="007C45F7">
        <w:rPr>
          <w:lang w:val="en-GB"/>
        </w:rPr>
        <w:t>3.</w:t>
      </w:r>
      <w:r w:rsidR="00742ED9">
        <w:rPr>
          <w:lang w:val="en-GB"/>
        </w:rPr>
        <w:t>4</w:t>
      </w:r>
      <w:r w:rsidRPr="007C45F7">
        <w:rPr>
          <w:lang w:val="en-GB"/>
        </w:rPr>
        <w:t>.</w:t>
      </w:r>
      <w:r w:rsidR="00650A80" w:rsidRPr="007C45F7">
        <w:rPr>
          <w:lang w:val="en-GB"/>
        </w:rPr>
        <w:t>1</w:t>
      </w:r>
      <w:r w:rsidRPr="007C45F7">
        <w:rPr>
          <w:lang w:val="en-GB"/>
        </w:rPr>
        <w:t xml:space="preserve"> Getting the Data and Displaying It</w:t>
      </w:r>
      <w:bookmarkEnd w:id="15"/>
    </w:p>
    <w:p w14:paraId="2F8CEA08" w14:textId="2CC19694" w:rsidR="008F5770" w:rsidRPr="007C45F7" w:rsidRDefault="008F5770" w:rsidP="00565096">
      <w:pPr>
        <w:rPr>
          <w:lang w:val="en-GB"/>
        </w:rPr>
      </w:pPr>
      <w:r w:rsidRPr="007C45F7">
        <w:rPr>
          <w:lang w:val="en-GB"/>
        </w:rPr>
        <w:t>To access OSM’s rich database, the read-only API, Overpass API, was used. One can query this API to request specific data from a specific area. Another option would have been to pre-download the specific Lancaster area and send that over with the webpage. Choosing the former allows for my implementation to always stay up to date with the current database with little-to-no upkeep and to be lighter</w:t>
      </w:r>
      <w:r w:rsidR="00E47BC6" w:rsidRPr="007C45F7">
        <w:rPr>
          <w:lang w:val="en-GB"/>
        </w:rPr>
        <w:t>,</w:t>
      </w:r>
      <w:r w:rsidRPr="007C45F7">
        <w:rPr>
          <w:lang w:val="en-GB"/>
        </w:rPr>
        <w:t xml:space="preserve"> </w:t>
      </w:r>
      <w:r w:rsidR="004C0A01" w:rsidRPr="007C45F7">
        <w:rPr>
          <w:lang w:val="en-GB"/>
        </w:rPr>
        <w:t>to</w:t>
      </w:r>
      <w:r w:rsidRPr="007C45F7">
        <w:rPr>
          <w:lang w:val="en-GB"/>
        </w:rPr>
        <w:t xml:space="preserve"> deliver the website quicker to the user’s device. However, this does incur a time penalty as there are load times that often vary drastically.</w:t>
      </w:r>
      <w:r w:rsidR="00902853">
        <w:rPr>
          <w:lang w:val="en-GB"/>
        </w:rPr>
        <w:t xml:space="preserve"> </w:t>
      </w:r>
      <w:r w:rsidRPr="007C45F7">
        <w:rPr>
          <w:lang w:val="en-GB"/>
        </w:rPr>
        <w:t xml:space="preserve">To </w:t>
      </w:r>
      <w:r w:rsidRPr="007C45F7">
        <w:rPr>
          <w:lang w:val="en-GB"/>
        </w:rPr>
        <w:lastRenderedPageBreak/>
        <w:t>combat this, a chunking system was implemented using the ‘cache’ interface in JS. After the map has initially loaded its first chunk around the user, the API is then queried eight more times (buildings and paths are queried separately) for each chunk that is at the edge of the current chunk. The responses are then stored in the local cache of the browser so that when the user travels close enough to the next chunk, the chunk can immediately load in front of them. Then, the next lot of queries are sent out for the next chunks. This keeps the loading times to a minimum as they navigate using the application.</w:t>
      </w:r>
    </w:p>
    <w:p w14:paraId="3E0ADAC0" w14:textId="37381AD7" w:rsidR="00F37829" w:rsidRPr="007C45F7" w:rsidRDefault="00846EA0" w:rsidP="00795E0F">
      <w:pPr>
        <w:rPr>
          <w:lang w:val="en-GB"/>
        </w:rPr>
      </w:pPr>
      <w:r w:rsidRPr="007C45F7">
        <w:rPr>
          <w:lang w:val="en-GB"/>
        </w:rPr>
        <w:t>Querying</w:t>
      </w:r>
      <w:r w:rsidR="00D25E23" w:rsidRPr="007C45F7">
        <w:rPr>
          <w:lang w:val="en-GB"/>
        </w:rPr>
        <w:t xml:space="preserve"> the API is </w:t>
      </w:r>
      <w:r w:rsidRPr="007C45F7">
        <w:rPr>
          <w:lang w:val="en-GB"/>
        </w:rPr>
        <w:t>executed</w:t>
      </w:r>
      <w:r w:rsidR="00D25E23" w:rsidRPr="007C45F7">
        <w:rPr>
          <w:lang w:val="en-GB"/>
        </w:rPr>
        <w:t xml:space="preserve"> in three </w:t>
      </w:r>
      <w:r w:rsidR="00DB7853" w:rsidRPr="007C45F7">
        <w:rPr>
          <w:lang w:val="en-GB"/>
        </w:rPr>
        <w:t>requests</w:t>
      </w:r>
      <w:r w:rsidR="004510A6" w:rsidRPr="007C45F7">
        <w:rPr>
          <w:lang w:val="en-GB"/>
        </w:rPr>
        <w:t>;</w:t>
      </w:r>
      <w:r w:rsidR="000F4C49" w:rsidRPr="007C45F7">
        <w:rPr>
          <w:lang w:val="en-GB"/>
        </w:rPr>
        <w:t xml:space="preserve"> </w:t>
      </w:r>
      <w:r w:rsidR="00C5394D" w:rsidRPr="007C45F7">
        <w:rPr>
          <w:lang w:val="en-GB"/>
        </w:rPr>
        <w:t>requesting the b</w:t>
      </w:r>
      <w:r w:rsidR="000F4C49" w:rsidRPr="007C45F7">
        <w:rPr>
          <w:lang w:val="en-GB"/>
        </w:rPr>
        <w:t>uildings</w:t>
      </w:r>
      <w:r w:rsidR="004510A6" w:rsidRPr="007C45F7">
        <w:rPr>
          <w:lang w:val="en-GB"/>
        </w:rPr>
        <w:t xml:space="preserve"> </w:t>
      </w:r>
      <w:r w:rsidR="00C5394D" w:rsidRPr="007C45F7">
        <w:rPr>
          <w:lang w:val="en-GB"/>
        </w:rPr>
        <w:t>is</w:t>
      </w:r>
      <w:r w:rsidR="004510A6" w:rsidRPr="007C45F7">
        <w:rPr>
          <w:lang w:val="en-GB"/>
        </w:rPr>
        <w:t xml:space="preserve"> one request</w:t>
      </w:r>
      <w:r w:rsidR="000F4C49" w:rsidRPr="007C45F7">
        <w:rPr>
          <w:lang w:val="en-GB"/>
        </w:rPr>
        <w:t xml:space="preserve">, </w:t>
      </w:r>
      <w:r w:rsidR="00475AA2" w:rsidRPr="007C45F7">
        <w:rPr>
          <w:lang w:val="en-GB"/>
        </w:rPr>
        <w:t>roads and footpaths</w:t>
      </w:r>
      <w:r w:rsidR="004510A6" w:rsidRPr="007C45F7">
        <w:rPr>
          <w:lang w:val="en-GB"/>
        </w:rPr>
        <w:t xml:space="preserve"> </w:t>
      </w:r>
      <w:r w:rsidR="00DB7853" w:rsidRPr="007C45F7">
        <w:rPr>
          <w:lang w:val="en-GB"/>
        </w:rPr>
        <w:t>are</w:t>
      </w:r>
      <w:r w:rsidR="004510A6" w:rsidRPr="007C45F7">
        <w:rPr>
          <w:lang w:val="en-GB"/>
        </w:rPr>
        <w:t xml:space="preserve"> another</w:t>
      </w:r>
      <w:r w:rsidR="00475AA2" w:rsidRPr="007C45F7">
        <w:rPr>
          <w:lang w:val="en-GB"/>
        </w:rPr>
        <w:t>,</w:t>
      </w:r>
      <w:r w:rsidR="004510A6" w:rsidRPr="007C45F7">
        <w:rPr>
          <w:lang w:val="en-GB"/>
        </w:rPr>
        <w:t xml:space="preserve"> and</w:t>
      </w:r>
      <w:r w:rsidR="00475AA2" w:rsidRPr="007C45F7">
        <w:rPr>
          <w:lang w:val="en-GB"/>
        </w:rPr>
        <w:t xml:space="preserve"> trees, rivers</w:t>
      </w:r>
      <w:r w:rsidR="001A7340" w:rsidRPr="007C45F7">
        <w:rPr>
          <w:lang w:val="en-GB"/>
        </w:rPr>
        <w:t>, bodies of water</w:t>
      </w:r>
      <w:r w:rsidR="00DB7853" w:rsidRPr="007C45F7">
        <w:rPr>
          <w:lang w:val="en-GB"/>
        </w:rPr>
        <w:t>,</w:t>
      </w:r>
      <w:r w:rsidR="001A7340" w:rsidRPr="007C45F7">
        <w:rPr>
          <w:lang w:val="en-GB"/>
        </w:rPr>
        <w:t xml:space="preserve"> </w:t>
      </w:r>
      <w:r w:rsidR="009A2372" w:rsidRPr="007C45F7">
        <w:rPr>
          <w:lang w:val="en-GB"/>
        </w:rPr>
        <w:t>and grass</w:t>
      </w:r>
      <w:r w:rsidR="00DB7853" w:rsidRPr="007C45F7">
        <w:rPr>
          <w:lang w:val="en-GB"/>
        </w:rPr>
        <w:t>y</w:t>
      </w:r>
      <w:r w:rsidR="009A2372" w:rsidRPr="007C45F7">
        <w:rPr>
          <w:lang w:val="en-GB"/>
        </w:rPr>
        <w:t xml:space="preserve"> areas</w:t>
      </w:r>
      <w:r w:rsidR="004510A6" w:rsidRPr="007C45F7">
        <w:rPr>
          <w:lang w:val="en-GB"/>
        </w:rPr>
        <w:t xml:space="preserve"> </w:t>
      </w:r>
      <w:r w:rsidR="00DB7853" w:rsidRPr="007C45F7">
        <w:rPr>
          <w:lang w:val="en-GB"/>
        </w:rPr>
        <w:t>are</w:t>
      </w:r>
      <w:r w:rsidR="004510A6" w:rsidRPr="007C45F7">
        <w:rPr>
          <w:lang w:val="en-GB"/>
        </w:rPr>
        <w:t xml:space="preserve"> </w:t>
      </w:r>
      <w:r w:rsidR="0081356C" w:rsidRPr="007C45F7">
        <w:rPr>
          <w:lang w:val="en-GB"/>
        </w:rPr>
        <w:t xml:space="preserve">grouped in </w:t>
      </w:r>
      <w:r w:rsidR="004510A6" w:rsidRPr="007C45F7">
        <w:rPr>
          <w:lang w:val="en-GB"/>
        </w:rPr>
        <w:t xml:space="preserve">the final </w:t>
      </w:r>
      <w:r w:rsidR="00AE02C4" w:rsidRPr="007C45F7">
        <w:rPr>
          <w:lang w:val="en-GB"/>
        </w:rPr>
        <w:t>request</w:t>
      </w:r>
      <w:r w:rsidR="001A7340" w:rsidRPr="007C45F7">
        <w:rPr>
          <w:lang w:val="en-GB"/>
        </w:rPr>
        <w:t>.</w:t>
      </w:r>
      <w:r w:rsidR="007F2FBD" w:rsidRPr="007C45F7">
        <w:rPr>
          <w:lang w:val="en-GB"/>
        </w:rPr>
        <w:t xml:space="preserve"> </w:t>
      </w:r>
      <w:r w:rsidR="00B7022A" w:rsidRPr="007C45F7">
        <w:rPr>
          <w:lang w:val="en-GB"/>
        </w:rPr>
        <w:t xml:space="preserve">Doing it this way </w:t>
      </w:r>
      <w:r w:rsidR="009C14E1" w:rsidRPr="007C45F7">
        <w:rPr>
          <w:lang w:val="en-GB"/>
        </w:rPr>
        <w:t xml:space="preserve">decreases the total time that </w:t>
      </w:r>
      <w:r w:rsidR="00D3189E" w:rsidRPr="007C45F7">
        <w:rPr>
          <w:lang w:val="en-GB"/>
        </w:rPr>
        <w:t xml:space="preserve">the </w:t>
      </w:r>
      <w:r w:rsidR="009C14E1" w:rsidRPr="007C45F7">
        <w:rPr>
          <w:lang w:val="en-GB"/>
        </w:rPr>
        <w:t>user will stare at a blank screen</w:t>
      </w:r>
      <w:r w:rsidR="00D3189E" w:rsidRPr="007C45F7">
        <w:rPr>
          <w:lang w:val="en-GB"/>
        </w:rPr>
        <w:t xml:space="preserve"> as they wait for the map to load.</w:t>
      </w:r>
      <w:r w:rsidR="005222F2" w:rsidRPr="007C45F7">
        <w:rPr>
          <w:lang w:val="en-GB"/>
        </w:rPr>
        <w:t xml:space="preserve"> Additionally, if one of the queries is unsuccessful, the remaining two </w:t>
      </w:r>
      <w:r w:rsidR="00800A19" w:rsidRPr="007C45F7">
        <w:rPr>
          <w:lang w:val="en-GB"/>
        </w:rPr>
        <w:t xml:space="preserve">types of structures can still be loaded. If a query does fail, a </w:t>
      </w:r>
      <w:r w:rsidR="00AD251F" w:rsidRPr="007C45F7">
        <w:rPr>
          <w:lang w:val="en-GB"/>
        </w:rPr>
        <w:t xml:space="preserve">new query with the same parameters is sent out. If it fails again, it will retry </w:t>
      </w:r>
      <w:r w:rsidR="004D6C04" w:rsidRPr="007C45F7">
        <w:rPr>
          <w:lang w:val="en-GB"/>
        </w:rPr>
        <w:t>eight</w:t>
      </w:r>
      <w:r w:rsidR="00AD251F" w:rsidRPr="007C45F7">
        <w:rPr>
          <w:lang w:val="en-GB"/>
        </w:rPr>
        <w:t xml:space="preserve"> more times </w:t>
      </w:r>
      <w:r w:rsidR="00332493" w:rsidRPr="007C45F7">
        <w:rPr>
          <w:lang w:val="en-GB"/>
        </w:rPr>
        <w:t xml:space="preserve">with the time between each </w:t>
      </w:r>
      <w:r w:rsidR="008F2A65" w:rsidRPr="007C45F7">
        <w:rPr>
          <w:lang w:val="en-GB"/>
        </w:rPr>
        <w:t>query</w:t>
      </w:r>
      <w:r w:rsidR="00332493" w:rsidRPr="007C45F7">
        <w:rPr>
          <w:lang w:val="en-GB"/>
        </w:rPr>
        <w:t xml:space="preserve"> </w:t>
      </w:r>
      <w:r w:rsidR="00D547B4" w:rsidRPr="007C45F7">
        <w:rPr>
          <w:lang w:val="en-GB"/>
        </w:rPr>
        <w:t>doubling starting at 1 second.</w:t>
      </w:r>
    </w:p>
    <w:p w14:paraId="6ADDD0A3" w14:textId="7D734000" w:rsidR="0059574A" w:rsidRPr="007C45F7" w:rsidRDefault="00F96792" w:rsidP="00795E0F">
      <w:pPr>
        <w:rPr>
          <w:lang w:val="en-GB"/>
        </w:rPr>
      </w:pPr>
      <w:r w:rsidRPr="007C45F7">
        <w:rPr>
          <w:lang w:val="en-GB"/>
        </w:rPr>
        <w:t>Overpass Turbo</w:t>
      </w:r>
      <w:r w:rsidR="0022637F" w:rsidRPr="007C45F7">
        <w:rPr>
          <w:lang w:val="en-GB"/>
        </w:rPr>
        <w:t xml:space="preserve">, the interactive frontend to Overpass API, </w:t>
      </w:r>
      <w:r w:rsidRPr="007C45F7">
        <w:rPr>
          <w:lang w:val="en-GB"/>
        </w:rPr>
        <w:t>was used</w:t>
      </w:r>
      <w:r w:rsidR="00087413" w:rsidRPr="007C45F7">
        <w:rPr>
          <w:lang w:val="en-GB"/>
        </w:rPr>
        <w:t xml:space="preserve"> to construct the API queries </w:t>
      </w:r>
      <w:r w:rsidR="00666681" w:rsidRPr="007C45F7">
        <w:rPr>
          <w:lang w:val="en-GB"/>
        </w:rPr>
        <w:t>required</w:t>
      </w:r>
      <w:r w:rsidRPr="007C45F7">
        <w:rPr>
          <w:lang w:val="en-GB"/>
        </w:rPr>
        <w:t>.</w:t>
      </w:r>
      <w:r w:rsidR="00967FC3" w:rsidRPr="007C45F7">
        <w:rPr>
          <w:lang w:val="en-GB"/>
        </w:rPr>
        <w:t xml:space="preserve"> The</w:t>
      </w:r>
      <w:r w:rsidRPr="007C45F7">
        <w:rPr>
          <w:lang w:val="en-GB"/>
        </w:rPr>
        <w:t xml:space="preserve"> </w:t>
      </w:r>
      <w:r w:rsidR="00EF38D6" w:rsidRPr="007C45F7">
        <w:rPr>
          <w:lang w:val="en-GB"/>
        </w:rPr>
        <w:t>website allows you to enter</w:t>
      </w:r>
      <w:r w:rsidR="00825918" w:rsidRPr="007C45F7">
        <w:rPr>
          <w:lang w:val="en-GB"/>
        </w:rPr>
        <w:t xml:space="preserve"> and run</w:t>
      </w:r>
      <w:r w:rsidR="00EF38D6" w:rsidRPr="007C45F7">
        <w:rPr>
          <w:lang w:val="en-GB"/>
        </w:rPr>
        <w:t xml:space="preserve"> a</w:t>
      </w:r>
      <w:r w:rsidR="00825918" w:rsidRPr="007C45F7">
        <w:rPr>
          <w:lang w:val="en-GB"/>
        </w:rPr>
        <w:t xml:space="preserve">n Overpass query and the results are then displayed on an interactive map or </w:t>
      </w:r>
      <w:r w:rsidR="00100779" w:rsidRPr="007C45F7">
        <w:rPr>
          <w:lang w:val="en-GB"/>
        </w:rPr>
        <w:t>as</w:t>
      </w:r>
      <w:r w:rsidR="0077625A" w:rsidRPr="007C45F7">
        <w:rPr>
          <w:lang w:val="en-GB"/>
        </w:rPr>
        <w:t xml:space="preserve"> raw text.</w:t>
      </w:r>
      <w:r w:rsidR="00AE4E53" w:rsidRPr="007C45F7">
        <w:rPr>
          <w:lang w:val="en-GB"/>
        </w:rPr>
        <w:t xml:space="preserve"> This </w:t>
      </w:r>
      <w:r w:rsidR="00CD0032" w:rsidRPr="007C45F7">
        <w:rPr>
          <w:lang w:val="en-GB"/>
        </w:rPr>
        <w:t xml:space="preserve">tool </w:t>
      </w:r>
      <w:r w:rsidR="00AE4E53" w:rsidRPr="007C45F7">
        <w:rPr>
          <w:lang w:val="en-GB"/>
        </w:rPr>
        <w:t xml:space="preserve">allowed me to </w:t>
      </w:r>
      <w:r w:rsidR="00C16E10" w:rsidRPr="007C45F7">
        <w:rPr>
          <w:lang w:val="en-GB"/>
        </w:rPr>
        <w:t>build</w:t>
      </w:r>
      <w:r w:rsidR="00AE4E53" w:rsidRPr="007C45F7">
        <w:rPr>
          <w:lang w:val="en-GB"/>
        </w:rPr>
        <w:t xml:space="preserve"> </w:t>
      </w:r>
      <w:r w:rsidR="00213E05" w:rsidRPr="007C45F7">
        <w:rPr>
          <w:lang w:val="en-GB"/>
        </w:rPr>
        <w:t xml:space="preserve">syntactically correct </w:t>
      </w:r>
      <w:r w:rsidR="00AE4E53" w:rsidRPr="007C45F7">
        <w:rPr>
          <w:lang w:val="en-GB"/>
        </w:rPr>
        <w:t xml:space="preserve">queries and ensure </w:t>
      </w:r>
      <w:r w:rsidR="00213E05" w:rsidRPr="007C45F7">
        <w:rPr>
          <w:lang w:val="en-GB"/>
        </w:rPr>
        <w:t>that the requested data was correct.</w:t>
      </w:r>
    </w:p>
    <w:p w14:paraId="4BFB0168" w14:textId="18E02E61" w:rsidR="008F5770" w:rsidRPr="007C45F7" w:rsidRDefault="008A70F2" w:rsidP="001E50B5">
      <w:pPr>
        <w:rPr>
          <w:rFonts w:ascii="Menlo" w:eastAsia="Times New Roman" w:hAnsi="Menlo" w:cs="Menlo"/>
          <w:color w:val="000000"/>
          <w:kern w:val="0"/>
          <w:sz w:val="18"/>
          <w:szCs w:val="18"/>
          <w:lang w:val="en-GB" w:eastAsia="en-GB"/>
        </w:rPr>
      </w:pPr>
      <w:r w:rsidRPr="007C45F7">
        <w:rPr>
          <w:lang w:val="en-GB"/>
        </w:rPr>
        <w:t xml:space="preserve">In an effort to minimise </w:t>
      </w:r>
      <w:r w:rsidR="00EA05F3" w:rsidRPr="007C45F7">
        <w:rPr>
          <w:lang w:val="en-GB"/>
        </w:rPr>
        <w:t>time spent</w:t>
      </w:r>
      <w:r w:rsidRPr="007C45F7">
        <w:rPr>
          <w:lang w:val="en-GB"/>
        </w:rPr>
        <w:t xml:space="preserve"> blocking the UI thread, </w:t>
      </w:r>
      <w:r w:rsidR="008F5770" w:rsidRPr="007C45F7">
        <w:rPr>
          <w:lang w:val="en-GB"/>
        </w:rPr>
        <w:t xml:space="preserve">JS workers were implemented to execute the fetching of the OSM data. </w:t>
      </w:r>
      <w:r w:rsidR="0072471A" w:rsidRPr="007C45F7">
        <w:rPr>
          <w:lang w:val="en-GB"/>
        </w:rPr>
        <w:t>Blocking the UI thread should be kept to an absolute minimum as it heavily affects the responsiveness of the website.</w:t>
      </w:r>
      <w:r w:rsidR="00637D59" w:rsidRPr="007C45F7">
        <w:rPr>
          <w:lang w:val="en-GB"/>
        </w:rPr>
        <w:t xml:space="preserve"> </w:t>
      </w:r>
      <w:r w:rsidR="00122E10" w:rsidRPr="007C45F7">
        <w:rPr>
          <w:lang w:val="en-GB"/>
        </w:rPr>
        <w:t xml:space="preserve">Each </w:t>
      </w:r>
      <w:r w:rsidR="00C515F9" w:rsidRPr="007C45F7">
        <w:rPr>
          <w:lang w:val="en-GB"/>
        </w:rPr>
        <w:t xml:space="preserve">of the three queries has </w:t>
      </w:r>
      <w:r w:rsidR="000713CA" w:rsidRPr="007C45F7">
        <w:rPr>
          <w:lang w:val="en-GB"/>
        </w:rPr>
        <w:t xml:space="preserve">a </w:t>
      </w:r>
      <w:r w:rsidR="00C515F9" w:rsidRPr="007C45F7">
        <w:rPr>
          <w:lang w:val="en-GB"/>
        </w:rPr>
        <w:t xml:space="preserve">worker that it can </w:t>
      </w:r>
      <w:r w:rsidR="0030418E" w:rsidRPr="007C45F7">
        <w:rPr>
          <w:lang w:val="en-GB"/>
        </w:rPr>
        <w:t>use</w:t>
      </w:r>
      <w:r w:rsidR="005C058E" w:rsidRPr="007C45F7">
        <w:rPr>
          <w:lang w:val="en-GB"/>
        </w:rPr>
        <w:t xml:space="preserve"> and w</w:t>
      </w:r>
      <w:r w:rsidR="008E20EB" w:rsidRPr="007C45F7">
        <w:rPr>
          <w:lang w:val="en-GB"/>
        </w:rPr>
        <w:t xml:space="preserve">hen a fetch </w:t>
      </w:r>
      <w:r w:rsidR="007853CC" w:rsidRPr="007C45F7">
        <w:rPr>
          <w:lang w:val="en-GB"/>
        </w:rPr>
        <w:t xml:space="preserve">request is </w:t>
      </w:r>
      <w:r w:rsidR="00BD466B" w:rsidRPr="007C45F7">
        <w:rPr>
          <w:lang w:val="en-GB"/>
        </w:rPr>
        <w:t>needed</w:t>
      </w:r>
      <w:r w:rsidR="007853CC" w:rsidRPr="007C45F7">
        <w:rPr>
          <w:lang w:val="en-GB"/>
        </w:rPr>
        <w:t xml:space="preserve">, </w:t>
      </w:r>
      <w:r w:rsidR="007D6527" w:rsidRPr="007C45F7">
        <w:rPr>
          <w:lang w:val="en-GB"/>
        </w:rPr>
        <w:t>a message will be sent to the worker via a ‘</w:t>
      </w:r>
      <w:r w:rsidR="00BE1418" w:rsidRPr="007C45F7">
        <w:rPr>
          <w:rFonts w:ascii="Menlo" w:eastAsia="Times New Roman" w:hAnsi="Menlo" w:cs="Menlo"/>
          <w:color w:val="795E26"/>
          <w:kern w:val="0"/>
          <w:sz w:val="18"/>
          <w:szCs w:val="18"/>
          <w:lang w:val="en-GB" w:eastAsia="en-GB"/>
        </w:rPr>
        <w:t>postMessage</w:t>
      </w:r>
      <w:r w:rsidR="00BE1418" w:rsidRPr="007C45F7">
        <w:rPr>
          <w:rFonts w:ascii="Menlo" w:eastAsia="Times New Roman" w:hAnsi="Menlo" w:cs="Menlo"/>
          <w:color w:val="000000"/>
          <w:kern w:val="0"/>
          <w:sz w:val="18"/>
          <w:szCs w:val="18"/>
          <w:lang w:val="en-GB" w:eastAsia="en-GB"/>
        </w:rPr>
        <w:t>(</w:t>
      </w:r>
      <w:r w:rsidR="00BE1418" w:rsidRPr="007C45F7">
        <w:rPr>
          <w:rFonts w:ascii="Menlo" w:eastAsia="Times New Roman" w:hAnsi="Menlo" w:cs="Menlo"/>
          <w:color w:val="0070C1"/>
          <w:kern w:val="0"/>
          <w:sz w:val="18"/>
          <w:szCs w:val="18"/>
          <w:lang w:val="en-GB" w:eastAsia="en-GB"/>
        </w:rPr>
        <w:t>message</w:t>
      </w:r>
      <w:r w:rsidR="00BE1418" w:rsidRPr="007C45F7">
        <w:rPr>
          <w:rFonts w:ascii="Menlo" w:eastAsia="Times New Roman" w:hAnsi="Menlo" w:cs="Menlo"/>
          <w:color w:val="000000"/>
          <w:kern w:val="0"/>
          <w:sz w:val="18"/>
          <w:szCs w:val="18"/>
          <w:lang w:val="en-GB" w:eastAsia="en-GB"/>
        </w:rPr>
        <w:t>)</w:t>
      </w:r>
      <w:r w:rsidR="004B35E6" w:rsidRPr="007C45F7">
        <w:rPr>
          <w:lang w:val="en-GB"/>
        </w:rPr>
        <w:t xml:space="preserve">’ </w:t>
      </w:r>
      <w:r w:rsidR="007D6527" w:rsidRPr="007C45F7">
        <w:rPr>
          <w:lang w:val="en-GB"/>
        </w:rPr>
        <w:t>method cal</w:t>
      </w:r>
      <w:r w:rsidR="0024387E" w:rsidRPr="007C45F7">
        <w:rPr>
          <w:lang w:val="en-GB"/>
        </w:rPr>
        <w:t>l</w:t>
      </w:r>
      <w:r w:rsidR="007D6527" w:rsidRPr="007C45F7">
        <w:rPr>
          <w:lang w:val="en-GB"/>
        </w:rPr>
        <w:t>.</w:t>
      </w:r>
      <w:r w:rsidR="00CA1EDC" w:rsidRPr="007C45F7">
        <w:rPr>
          <w:lang w:val="en-GB"/>
        </w:rPr>
        <w:t xml:space="preserve"> The message sent to the worker will contain </w:t>
      </w:r>
      <w:r w:rsidR="00807452" w:rsidRPr="007C45F7">
        <w:rPr>
          <w:lang w:val="en-GB"/>
        </w:rPr>
        <w:t>the query and the name of the cache where the response should be stored.</w:t>
      </w:r>
      <w:r w:rsidR="001973A3" w:rsidRPr="007C45F7">
        <w:rPr>
          <w:lang w:val="en-GB"/>
        </w:rPr>
        <w:t xml:space="preserve"> The worker will then check the cache to see whether this request has already received a response.</w:t>
      </w:r>
      <w:r w:rsidR="00217CC3" w:rsidRPr="007C45F7">
        <w:rPr>
          <w:lang w:val="en-GB"/>
        </w:rPr>
        <w:t xml:space="preserve"> If it has, it sends a message back to the main thread with the response, otherwise, it sends the request to Overpass API.</w:t>
      </w:r>
      <w:r w:rsidR="007D6527" w:rsidRPr="007C45F7">
        <w:rPr>
          <w:lang w:val="en-GB"/>
        </w:rPr>
        <w:t xml:space="preserve"> </w:t>
      </w:r>
      <w:r w:rsidR="006542F1" w:rsidRPr="007C45F7">
        <w:rPr>
          <w:lang w:val="en-GB"/>
        </w:rPr>
        <w:t xml:space="preserve">Once the worker has received the response from the </w:t>
      </w:r>
      <w:r w:rsidR="005A0D23" w:rsidRPr="007C45F7">
        <w:rPr>
          <w:lang w:val="en-GB"/>
        </w:rPr>
        <w:t>API call, it will store the response in the cache and return the response to the main thread.</w:t>
      </w:r>
    </w:p>
    <w:p w14:paraId="1083E7B3" w14:textId="03335919" w:rsidR="00277AC8" w:rsidRPr="007C45F7" w:rsidRDefault="008E510C" w:rsidP="00277AC8">
      <w:pPr>
        <w:rPr>
          <w:lang w:val="en-GB"/>
        </w:rPr>
      </w:pPr>
      <w:r w:rsidRPr="007C45F7">
        <w:rPr>
          <w:noProof/>
          <w:lang w:val="en-GB"/>
        </w:rPr>
        <w:lastRenderedPageBreak/>
        <mc:AlternateContent>
          <mc:Choice Requires="wpg">
            <w:drawing>
              <wp:anchor distT="0" distB="0" distL="114300" distR="114300" simplePos="0" relativeHeight="251656196" behindDoc="0" locked="0" layoutInCell="1" allowOverlap="1" wp14:anchorId="711DA2F0" wp14:editId="460680E6">
                <wp:simplePos x="0" y="0"/>
                <wp:positionH relativeFrom="column">
                  <wp:posOffset>-223520</wp:posOffset>
                </wp:positionH>
                <wp:positionV relativeFrom="paragraph">
                  <wp:posOffset>1029335</wp:posOffset>
                </wp:positionV>
                <wp:extent cx="6287770" cy="3895090"/>
                <wp:effectExtent l="0" t="0" r="0" b="3810"/>
                <wp:wrapTopAndBottom/>
                <wp:docPr id="16"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87770" cy="3895090"/>
                          <a:chOff x="0" y="0"/>
                          <a:chExt cx="6290240" cy="3895913"/>
                        </a:xfrm>
                      </wpg:grpSpPr>
                      <pic:pic xmlns:pic="http://schemas.openxmlformats.org/drawingml/2006/picture">
                        <pic:nvPicPr>
                          <pic:cNvPr id="1" name="Picture 1" descr="Part 1 of the JSON raw text from Overpass query."/>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68830" cy="3295015"/>
                          </a:xfrm>
                          <a:prstGeom prst="rect">
                            <a:avLst/>
                          </a:prstGeom>
                        </pic:spPr>
                      </pic:pic>
                      <pic:pic xmlns:pic="http://schemas.openxmlformats.org/drawingml/2006/picture">
                        <pic:nvPicPr>
                          <pic:cNvPr id="5" name="Picture 5" descr="Part 2 of the JSON raw text from Overpass query."/>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64190" y="0"/>
                            <a:ext cx="1770380" cy="3295015"/>
                          </a:xfrm>
                          <a:prstGeom prst="rect">
                            <a:avLst/>
                          </a:prstGeom>
                        </pic:spPr>
                      </pic:pic>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829615" y="0"/>
                            <a:ext cx="2460625" cy="3295015"/>
                          </a:xfrm>
                          <a:prstGeom prst="rect">
                            <a:avLst/>
                          </a:prstGeom>
                        </pic:spPr>
                      </pic:pic>
                      <wps:wsp>
                        <wps:cNvPr id="7" name="Text Box 7"/>
                        <wps:cNvSpPr txBox="1"/>
                        <wps:spPr>
                          <a:xfrm>
                            <a:off x="314309" y="3295084"/>
                            <a:ext cx="1610940" cy="600829"/>
                          </a:xfrm>
                          <a:prstGeom prst="rect">
                            <a:avLst/>
                          </a:prstGeom>
                          <a:solidFill>
                            <a:prstClr val="white"/>
                          </a:solidFill>
                          <a:ln>
                            <a:noFill/>
                          </a:ln>
                        </wps:spPr>
                        <wps:txbx>
                          <w:txbxContent>
                            <w:p w14:paraId="08CC2729" w14:textId="7C8696CF" w:rsidR="00971516" w:rsidRPr="00D9643B" w:rsidRDefault="00971516" w:rsidP="00971516">
                              <w:pPr>
                                <w:pStyle w:val="Caption"/>
                              </w:pPr>
                              <w:r>
                                <w:t xml:space="preserve">Figure </w:t>
                              </w:r>
                              <w:r w:rsidR="0008335F">
                                <w:t>3</w:t>
                              </w:r>
                              <w:r w:rsidR="003F219C">
                                <w:t>-1</w:t>
                              </w:r>
                              <w:r w:rsidR="0008335F">
                                <w:t>:</w:t>
                              </w:r>
                              <w:r>
                                <w:t xml:space="preserve"> Raw text from</w:t>
                              </w:r>
                              <w:r w:rsidR="007D7392">
                                <w:t xml:space="preserve"> an</w:t>
                              </w:r>
                              <w:r>
                                <w:t xml:space="preserve"> Overpass query Part 1</w:t>
                              </w:r>
                              <w:r w:rsidR="00705F4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 name="Text Box 8"/>
                        <wps:cNvSpPr txBox="1"/>
                        <wps:spPr>
                          <a:xfrm>
                            <a:off x="2212951" y="3295015"/>
                            <a:ext cx="1770418" cy="600662"/>
                          </a:xfrm>
                          <a:prstGeom prst="rect">
                            <a:avLst/>
                          </a:prstGeom>
                          <a:solidFill>
                            <a:prstClr val="white"/>
                          </a:solidFill>
                          <a:ln>
                            <a:noFill/>
                          </a:ln>
                        </wps:spPr>
                        <wps:txbx>
                          <w:txbxContent>
                            <w:p w14:paraId="76562E7E" w14:textId="0F58D722" w:rsidR="00971516" w:rsidRPr="00510DB3" w:rsidRDefault="00971516" w:rsidP="00971516">
                              <w:pPr>
                                <w:pStyle w:val="Caption"/>
                              </w:pPr>
                              <w:r>
                                <w:t xml:space="preserve">Figure </w:t>
                              </w:r>
                              <w:r w:rsidR="0008335F">
                                <w:t>3-</w:t>
                              </w:r>
                              <w:r>
                                <w:t>2</w:t>
                              </w:r>
                              <w:r w:rsidR="0008335F">
                                <w:t>:</w:t>
                              </w:r>
                              <w:r>
                                <w:t xml:space="preserve"> Raw text from</w:t>
                              </w:r>
                              <w:r w:rsidR="007D7392">
                                <w:t xml:space="preserve"> an</w:t>
                              </w:r>
                              <w:r>
                                <w:t xml:space="preserve"> Overpass query Part 2</w:t>
                              </w:r>
                              <w:r w:rsidR="00705F4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 name="Text Box 9"/>
                        <wps:cNvSpPr txBox="1"/>
                        <wps:spPr>
                          <a:xfrm>
                            <a:off x="4043590" y="3295084"/>
                            <a:ext cx="2246650" cy="600779"/>
                          </a:xfrm>
                          <a:prstGeom prst="rect">
                            <a:avLst/>
                          </a:prstGeom>
                          <a:solidFill>
                            <a:prstClr val="white"/>
                          </a:solidFill>
                          <a:ln>
                            <a:noFill/>
                          </a:ln>
                        </wps:spPr>
                        <wps:txbx>
                          <w:txbxContent>
                            <w:p w14:paraId="226012B2" w14:textId="230A3020" w:rsidR="00971516" w:rsidRPr="008371F6" w:rsidRDefault="00971516" w:rsidP="00971516">
                              <w:pPr>
                                <w:pStyle w:val="Caption"/>
                              </w:pPr>
                              <w:r>
                                <w:t>Figure 3</w:t>
                              </w:r>
                              <w:r w:rsidR="0008335F">
                                <w:t>-3:</w:t>
                              </w:r>
                              <w:r>
                                <w:t xml:space="preserve"> GeoJSON version of the data</w:t>
                              </w:r>
                              <w:r w:rsidR="00705F4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11DA2F0" id="Group 16" o:spid="_x0000_s1035" style="position:absolute;left:0;text-align:left;margin-left:-17.6pt;margin-top:81.05pt;width:495.1pt;height:306.7pt;z-index:251656196" coordsize="62902,38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">
                <o:lock v:ext="edit" aspectratio="t"/>
                <v:shape id="Picture 1" o:spid="_x0000_s1036" type="#_x0000_t75" alt="Part 1 of the JSON raw text from Overpass query." style="position:absolute;width:20688;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">
                  <v:imagedata r:id="rId18" o:title="Part 1 of the JSON raw text from Overpass query"/>
                </v:shape>
                <v:shape id="Picture 5" o:spid="_x0000_s1037" type="#_x0000_t75" alt="Part 2 of the JSON raw text from Overpass query." style="position:absolute;left:20641;width:17704;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">
                  <v:imagedata r:id="rId19" o:title="Part 2 of the JSON raw text from Overpass query"/>
                </v:shape>
                <v:shape id="Picture 6" o:spid="_x0000_s1038" type="#_x0000_t75" style="position:absolute;left:38296;width:24606;height:329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">
                  <v:imagedata r:id="rId20" o:title=""/>
                </v:shape>
                <v:shape id="Text Box 7" o:spid="_x0000_s1039" type="#_x0000_t202" style="position:absolute;left:3143;top:32950;width:16109;height:60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08CC2729" w14:textId="7C8696CF" w:rsidR="00971516" w:rsidRPr="00D9643B" w:rsidRDefault="00971516" w:rsidP="00971516">
                        <w:pPr>
                          <w:pStyle w:val="Caption"/>
                        </w:pPr>
                        <w:r>
                          <w:t xml:space="preserve">Figure </w:t>
                        </w:r>
                        <w:r w:rsidR="0008335F">
                          <w:t>3</w:t>
                        </w:r>
                        <w:r w:rsidR="003F219C">
                          <w:t>-1</w:t>
                        </w:r>
                        <w:r w:rsidR="0008335F">
                          <w:t>:</w:t>
                        </w:r>
                        <w:r>
                          <w:t xml:space="preserve"> Raw text from</w:t>
                        </w:r>
                        <w:r w:rsidR="007D7392">
                          <w:t xml:space="preserve"> an</w:t>
                        </w:r>
                        <w:r>
                          <w:t xml:space="preserve"> Overpass query Part 1</w:t>
                        </w:r>
                        <w:r w:rsidR="00705F44">
                          <w:t>.</w:t>
                        </w:r>
                      </w:p>
                    </w:txbxContent>
                  </v:textbox>
                </v:shape>
                <v:shape id="Text Box 8" o:spid="_x0000_s1040" type="#_x0000_t202" style="position:absolute;left:22129;top:32950;width:17704;height:6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76562E7E" w14:textId="0F58D722" w:rsidR="00971516" w:rsidRPr="00510DB3" w:rsidRDefault="00971516" w:rsidP="00971516">
                        <w:pPr>
                          <w:pStyle w:val="Caption"/>
                        </w:pPr>
                        <w:r>
                          <w:t xml:space="preserve">Figure </w:t>
                        </w:r>
                        <w:r w:rsidR="0008335F">
                          <w:t>3-</w:t>
                        </w:r>
                        <w:r>
                          <w:t>2</w:t>
                        </w:r>
                        <w:r w:rsidR="0008335F">
                          <w:t>:</w:t>
                        </w:r>
                        <w:r>
                          <w:t xml:space="preserve"> Raw text from</w:t>
                        </w:r>
                        <w:r w:rsidR="007D7392">
                          <w:t xml:space="preserve"> an</w:t>
                        </w:r>
                        <w:r>
                          <w:t xml:space="preserve"> Overpass query Part 2</w:t>
                        </w:r>
                        <w:r w:rsidR="00705F44">
                          <w:t>.</w:t>
                        </w:r>
                      </w:p>
                    </w:txbxContent>
                  </v:textbox>
                </v:shape>
                <v:shape id="Text Box 9" o:spid="_x0000_s1041" type="#_x0000_t202" style="position:absolute;left:40435;top:32950;width:22467;height:60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226012B2" w14:textId="230A3020" w:rsidR="00971516" w:rsidRPr="008371F6" w:rsidRDefault="00971516" w:rsidP="00971516">
                        <w:pPr>
                          <w:pStyle w:val="Caption"/>
                        </w:pPr>
                        <w:r>
                          <w:t>Figure 3</w:t>
                        </w:r>
                        <w:r w:rsidR="0008335F">
                          <w:t>-3:</w:t>
                        </w:r>
                        <w:r>
                          <w:t xml:space="preserve"> GeoJSON version of the data</w:t>
                        </w:r>
                        <w:r w:rsidR="00705F44">
                          <w:t>.</w:t>
                        </w:r>
                      </w:p>
                    </w:txbxContent>
                  </v:textbox>
                </v:shape>
                <w10:wrap type="topAndBottom"/>
              </v:group>
            </w:pict>
          </mc:Fallback>
        </mc:AlternateContent>
      </w:r>
      <w:r w:rsidR="008F5770" w:rsidRPr="007C45F7">
        <w:rPr>
          <w:lang w:val="en-GB"/>
        </w:rPr>
        <w:t xml:space="preserve">To parse the </w:t>
      </w:r>
      <w:r w:rsidR="00AF4971" w:rsidRPr="007C45F7">
        <w:rPr>
          <w:lang w:val="en-GB"/>
        </w:rPr>
        <w:t>dat</w:t>
      </w:r>
      <w:r w:rsidR="00933807" w:rsidRPr="007C45F7">
        <w:rPr>
          <w:lang w:val="en-GB"/>
        </w:rPr>
        <w:t>a</w:t>
      </w:r>
      <w:r w:rsidR="008F5770" w:rsidRPr="007C45F7">
        <w:rPr>
          <w:lang w:val="en-GB"/>
        </w:rPr>
        <w:t xml:space="preserve"> from the API query, osmtogeojson.js </w:t>
      </w:r>
      <w:r w:rsidR="006B72A8" w:rsidRPr="007C45F7">
        <w:rPr>
          <w:lang w:val="en-GB"/>
        </w:rPr>
        <w:t>was used</w:t>
      </w:r>
      <w:r w:rsidR="00762396" w:rsidRPr="007C45F7">
        <w:rPr>
          <w:lang w:val="en-GB"/>
        </w:rPr>
        <w:t>.</w:t>
      </w:r>
      <w:r w:rsidR="007F7DAE" w:rsidRPr="007C45F7">
        <w:rPr>
          <w:lang w:val="en-GB"/>
        </w:rPr>
        <w:t xml:space="preserve"> </w:t>
      </w:r>
      <w:r w:rsidR="00762396" w:rsidRPr="007C45F7">
        <w:rPr>
          <w:lang w:val="en-GB"/>
        </w:rPr>
        <w:t xml:space="preserve">osmtogeojson.js </w:t>
      </w:r>
      <w:r w:rsidR="008F5770" w:rsidRPr="007C45F7">
        <w:rPr>
          <w:lang w:val="en-GB"/>
        </w:rPr>
        <w:t xml:space="preserve">is a JS library that does exactly </w:t>
      </w:r>
      <w:r w:rsidR="00697899" w:rsidRPr="007C45F7">
        <w:rPr>
          <w:lang w:val="en-GB"/>
        </w:rPr>
        <w:t>as advertised</w:t>
      </w:r>
      <w:r w:rsidR="003B2EF9" w:rsidRPr="007C45F7">
        <w:rPr>
          <w:lang w:val="en-GB"/>
        </w:rPr>
        <w:t>;</w:t>
      </w:r>
      <w:r w:rsidR="00697899" w:rsidRPr="007C45F7">
        <w:rPr>
          <w:lang w:val="en-GB"/>
        </w:rPr>
        <w:t xml:space="preserve"> it takes the response from an OpenStreetMap </w:t>
      </w:r>
      <w:r w:rsidR="00867C30" w:rsidRPr="007C45F7">
        <w:rPr>
          <w:lang w:val="en-GB"/>
        </w:rPr>
        <w:t>API call and converts it to a GeoJSON.</w:t>
      </w:r>
      <w:r w:rsidR="001C3AE0" w:rsidRPr="007C45F7">
        <w:rPr>
          <w:lang w:val="en-GB"/>
        </w:rPr>
        <w:t xml:space="preserve"> The reason for doing this i</w:t>
      </w:r>
      <w:r w:rsidR="006A65BC" w:rsidRPr="007C45F7">
        <w:rPr>
          <w:lang w:val="en-GB"/>
        </w:rPr>
        <w:t xml:space="preserve">s </w:t>
      </w:r>
      <w:r w:rsidR="00B01B61" w:rsidRPr="007C45F7">
        <w:rPr>
          <w:lang w:val="en-GB"/>
        </w:rPr>
        <w:t>that</w:t>
      </w:r>
      <w:r w:rsidR="006A65BC" w:rsidRPr="007C45F7">
        <w:rPr>
          <w:lang w:val="en-GB"/>
        </w:rPr>
        <w:t xml:space="preserve"> it rearranges the data into an </w:t>
      </w:r>
      <w:r w:rsidR="000C37D3" w:rsidRPr="007C45F7">
        <w:rPr>
          <w:lang w:val="en-GB"/>
        </w:rPr>
        <w:t>easier-to-use</w:t>
      </w:r>
      <w:r w:rsidR="006A65BC" w:rsidRPr="007C45F7">
        <w:rPr>
          <w:lang w:val="en-GB"/>
        </w:rPr>
        <w:t xml:space="preserve"> format.</w:t>
      </w:r>
      <w:r w:rsidR="009A5BBE" w:rsidRPr="007C45F7">
        <w:rPr>
          <w:lang w:val="en-GB"/>
        </w:rPr>
        <w:t xml:space="preserve"> </w:t>
      </w:r>
      <w:r w:rsidR="008E5033" w:rsidRPr="007C45F7">
        <w:rPr>
          <w:lang w:val="en-GB"/>
        </w:rPr>
        <w:t>Figure</w:t>
      </w:r>
      <w:r w:rsidR="009064B4" w:rsidRPr="007C45F7">
        <w:rPr>
          <w:lang w:val="en-GB"/>
        </w:rPr>
        <w:t xml:space="preserve">s </w:t>
      </w:r>
      <w:r w:rsidR="00603220">
        <w:rPr>
          <w:lang w:val="en-GB"/>
        </w:rPr>
        <w:t>3-1</w:t>
      </w:r>
      <w:r w:rsidR="009064B4" w:rsidRPr="007C45F7">
        <w:rPr>
          <w:lang w:val="en-GB"/>
        </w:rPr>
        <w:t xml:space="preserve">, </w:t>
      </w:r>
      <w:r w:rsidR="00603220">
        <w:rPr>
          <w:lang w:val="en-GB"/>
        </w:rPr>
        <w:t>3-</w:t>
      </w:r>
      <w:r w:rsidR="009064B4" w:rsidRPr="007C45F7">
        <w:rPr>
          <w:lang w:val="en-GB"/>
        </w:rPr>
        <w:t>2, and 3</w:t>
      </w:r>
      <w:r w:rsidR="00603220">
        <w:rPr>
          <w:lang w:val="en-GB"/>
        </w:rPr>
        <w:t>-3</w:t>
      </w:r>
      <w:r w:rsidR="00971516" w:rsidRPr="007C45F7">
        <w:rPr>
          <w:lang w:val="en-GB"/>
        </w:rPr>
        <w:t xml:space="preserve"> </w:t>
      </w:r>
      <w:r w:rsidR="009064B4" w:rsidRPr="007C45F7">
        <w:rPr>
          <w:lang w:val="en-GB"/>
        </w:rPr>
        <w:t>illustrate</w:t>
      </w:r>
      <w:r w:rsidR="00971516" w:rsidRPr="007C45F7">
        <w:rPr>
          <w:lang w:val="en-GB"/>
        </w:rPr>
        <w:t xml:space="preserve"> </w:t>
      </w:r>
      <w:r w:rsidR="00A6162B">
        <w:rPr>
          <w:lang w:val="en-GB"/>
        </w:rPr>
        <w:t>the</w:t>
      </w:r>
      <w:r w:rsidR="00971516" w:rsidRPr="007C45F7">
        <w:rPr>
          <w:lang w:val="en-GB"/>
        </w:rPr>
        <w:t xml:space="preserve"> </w:t>
      </w:r>
      <w:r w:rsidR="00A6162B">
        <w:rPr>
          <w:lang w:val="en-GB"/>
        </w:rPr>
        <w:t>changes it makes</w:t>
      </w:r>
      <w:r w:rsidR="00971516" w:rsidRPr="007C45F7">
        <w:rPr>
          <w:lang w:val="en-GB"/>
        </w:rPr>
        <w:t>.</w:t>
      </w:r>
    </w:p>
    <w:p w14:paraId="01B8F289" w14:textId="03B70A6F" w:rsidR="00553010" w:rsidRPr="007C45F7" w:rsidRDefault="00395B57" w:rsidP="0094119B">
      <w:pPr>
        <w:rPr>
          <w:lang w:val="en-GB"/>
        </w:rPr>
      </w:pPr>
      <w:r w:rsidRPr="007C45F7">
        <w:rPr>
          <w:lang w:val="en-GB"/>
        </w:rPr>
        <w:t>Figure</w:t>
      </w:r>
      <w:r w:rsidR="00E54CE6">
        <w:rPr>
          <w:lang w:val="en-GB"/>
        </w:rPr>
        <w:t>s</w:t>
      </w:r>
      <w:r w:rsidRPr="007C45F7">
        <w:rPr>
          <w:lang w:val="en-GB"/>
        </w:rPr>
        <w:t xml:space="preserve"> </w:t>
      </w:r>
      <w:r w:rsidR="00A6162B">
        <w:rPr>
          <w:lang w:val="en-GB"/>
        </w:rPr>
        <w:t>3-1</w:t>
      </w:r>
      <w:r w:rsidRPr="007C45F7">
        <w:rPr>
          <w:lang w:val="en-GB"/>
        </w:rPr>
        <w:t xml:space="preserve"> and </w:t>
      </w:r>
      <w:r w:rsidR="00A6162B">
        <w:rPr>
          <w:lang w:val="en-GB"/>
        </w:rPr>
        <w:t>3-</w:t>
      </w:r>
      <w:r w:rsidRPr="007C45F7">
        <w:rPr>
          <w:lang w:val="en-GB"/>
        </w:rPr>
        <w:t>2 show the data received from the response and figure 3</w:t>
      </w:r>
      <w:r w:rsidR="00BA0EB7">
        <w:rPr>
          <w:lang w:val="en-GB"/>
        </w:rPr>
        <w:t>-3</w:t>
      </w:r>
      <w:r w:rsidRPr="007C45F7">
        <w:rPr>
          <w:lang w:val="en-GB"/>
        </w:rPr>
        <w:t xml:space="preserve"> shows </w:t>
      </w:r>
      <w:r w:rsidR="00DB6EEC" w:rsidRPr="007C45F7">
        <w:rPr>
          <w:lang w:val="en-GB"/>
        </w:rPr>
        <w:t xml:space="preserve">how the data is </w:t>
      </w:r>
      <w:r w:rsidR="002B4338" w:rsidRPr="007C45F7">
        <w:rPr>
          <w:lang w:val="en-GB"/>
        </w:rPr>
        <w:t>rearranged by replacing the node IDs with the nodes</w:t>
      </w:r>
      <w:r w:rsidR="00B94C38" w:rsidRPr="007C45F7">
        <w:rPr>
          <w:lang w:val="en-GB"/>
        </w:rPr>
        <w:t>. It also figures out the type of geometry it is</w:t>
      </w:r>
      <w:r w:rsidR="005C2841" w:rsidRPr="007C45F7">
        <w:rPr>
          <w:lang w:val="en-GB"/>
        </w:rPr>
        <w:t xml:space="preserve">. In this case, it has </w:t>
      </w:r>
      <w:r w:rsidR="004D0EF1" w:rsidRPr="007C45F7">
        <w:rPr>
          <w:lang w:val="en-GB"/>
        </w:rPr>
        <w:t xml:space="preserve">been </w:t>
      </w:r>
      <w:r w:rsidR="005C2841" w:rsidRPr="007C45F7">
        <w:rPr>
          <w:lang w:val="en-GB"/>
        </w:rPr>
        <w:t>identified as a polygon.</w:t>
      </w:r>
    </w:p>
    <w:p w14:paraId="31D50E99" w14:textId="639C1D70" w:rsidR="00BC6D77" w:rsidRPr="007C45F7" w:rsidRDefault="00BC6D77" w:rsidP="00BC6D77">
      <w:pPr>
        <w:pStyle w:val="Heading2"/>
        <w:rPr>
          <w:lang w:val="en-GB"/>
        </w:rPr>
      </w:pPr>
      <w:bookmarkStart w:id="16" w:name="_Toc130253341"/>
      <w:r w:rsidRPr="007C45F7">
        <w:rPr>
          <w:lang w:val="en-GB"/>
        </w:rPr>
        <w:t>3.</w:t>
      </w:r>
      <w:r w:rsidR="00742ED9">
        <w:rPr>
          <w:lang w:val="en-GB"/>
        </w:rPr>
        <w:t>5</w:t>
      </w:r>
      <w:r w:rsidRPr="007C45F7">
        <w:rPr>
          <w:lang w:val="en-GB"/>
        </w:rPr>
        <w:t xml:space="preserve"> Explanation of 3D Rendering and Interactive Components</w:t>
      </w:r>
      <w:bookmarkEnd w:id="16"/>
    </w:p>
    <w:p w14:paraId="66D6BE29" w14:textId="34DADB03" w:rsidR="007F3B50" w:rsidRDefault="00E10EA0" w:rsidP="00356330">
      <w:pPr>
        <w:rPr>
          <w:lang w:val="en-GB"/>
        </w:rPr>
      </w:pPr>
      <w:r>
        <w:rPr>
          <w:lang w:val="en-GB"/>
        </w:rPr>
        <w:t>In order to add eac</w:t>
      </w:r>
      <w:r w:rsidR="00D251C9">
        <w:rPr>
          <w:lang w:val="en-GB"/>
        </w:rPr>
        <w:t xml:space="preserve">h geographical feature, a new entity is created, given a geometry, </w:t>
      </w:r>
      <w:r w:rsidR="00662811">
        <w:rPr>
          <w:lang w:val="en-GB"/>
        </w:rPr>
        <w:t>material, position, and scale</w:t>
      </w:r>
      <w:r w:rsidR="00DF2B59">
        <w:rPr>
          <w:lang w:val="en-GB"/>
        </w:rPr>
        <w:t>, and added as a child element to the scene entity</w:t>
      </w:r>
      <w:r w:rsidR="00645BBB">
        <w:rPr>
          <w:lang w:val="en-GB"/>
        </w:rPr>
        <w:t xml:space="preserve"> </w:t>
      </w:r>
      <w:r w:rsidR="00DF2B59">
        <w:rPr>
          <w:lang w:val="en-GB"/>
        </w:rPr>
        <w:t xml:space="preserve">I mentioned </w:t>
      </w:r>
      <w:r w:rsidR="009F13B4">
        <w:rPr>
          <w:lang w:val="en-GB"/>
        </w:rPr>
        <w:t xml:space="preserve">earlier </w:t>
      </w:r>
      <w:r w:rsidR="00DF2B59">
        <w:rPr>
          <w:lang w:val="en-GB"/>
        </w:rPr>
        <w:t xml:space="preserve">in the </w:t>
      </w:r>
      <w:r w:rsidR="00D04BDB">
        <w:rPr>
          <w:lang w:val="en-GB"/>
        </w:rPr>
        <w:t>B</w:t>
      </w:r>
      <w:r w:rsidR="00DF2B59">
        <w:rPr>
          <w:lang w:val="en-GB"/>
        </w:rPr>
        <w:t>ackground chapter.</w:t>
      </w:r>
      <w:r w:rsidR="003D0A81">
        <w:rPr>
          <w:lang w:val="en-GB"/>
        </w:rPr>
        <w:t xml:space="preserve"> </w:t>
      </w:r>
      <w:r w:rsidR="00242C02">
        <w:rPr>
          <w:lang w:val="en-GB"/>
        </w:rPr>
        <w:t xml:space="preserve">However, the </w:t>
      </w:r>
      <w:r w:rsidR="008852E3">
        <w:rPr>
          <w:lang w:val="en-GB"/>
        </w:rPr>
        <w:t xml:space="preserve">existing </w:t>
      </w:r>
      <w:r w:rsidR="000D5F90">
        <w:rPr>
          <w:lang w:val="en-GB"/>
        </w:rPr>
        <w:t>geometries</w:t>
      </w:r>
      <w:r w:rsidR="008852E3">
        <w:rPr>
          <w:lang w:val="en-GB"/>
        </w:rPr>
        <w:t xml:space="preserve"> in A-Frame are too rudimentary to display a building</w:t>
      </w:r>
      <w:r w:rsidR="006E3378">
        <w:rPr>
          <w:lang w:val="en-GB"/>
        </w:rPr>
        <w:t xml:space="preserve"> so to combat this, u</w:t>
      </w:r>
      <w:r w:rsidR="003D0A81">
        <w:rPr>
          <w:lang w:val="en-GB"/>
        </w:rPr>
        <w:t xml:space="preserve">sing A-Frame’s excellent extensibility, </w:t>
      </w:r>
      <w:r w:rsidR="008E5189">
        <w:rPr>
          <w:lang w:val="en-GB"/>
        </w:rPr>
        <w:t xml:space="preserve">Robert Kaiser created </w:t>
      </w:r>
      <w:r w:rsidR="00B70047">
        <w:rPr>
          <w:lang w:val="en-GB"/>
        </w:rPr>
        <w:t xml:space="preserve">his own </w:t>
      </w:r>
      <w:r w:rsidR="002D7BD9">
        <w:rPr>
          <w:lang w:val="en-GB"/>
        </w:rPr>
        <w:t xml:space="preserve">custom </w:t>
      </w:r>
      <w:r w:rsidR="00B70047">
        <w:rPr>
          <w:lang w:val="en-GB"/>
        </w:rPr>
        <w:t xml:space="preserve">geometry. </w:t>
      </w:r>
      <w:r w:rsidR="002D7BD9">
        <w:rPr>
          <w:lang w:val="en-GB"/>
        </w:rPr>
        <w:t>This</w:t>
      </w:r>
      <w:r w:rsidR="00D7139C">
        <w:rPr>
          <w:lang w:val="en-GB"/>
        </w:rPr>
        <w:t xml:space="preserve"> </w:t>
      </w:r>
      <w:r w:rsidR="002D7BD9">
        <w:rPr>
          <w:lang w:val="en-GB"/>
        </w:rPr>
        <w:t>geometry</w:t>
      </w:r>
      <w:r w:rsidR="00B70047">
        <w:rPr>
          <w:lang w:val="en-GB"/>
        </w:rPr>
        <w:t xml:space="preserve"> </w:t>
      </w:r>
      <w:r w:rsidR="001D1810">
        <w:rPr>
          <w:lang w:val="en-GB"/>
        </w:rPr>
        <w:t>interact</w:t>
      </w:r>
      <w:r w:rsidR="005A45BA">
        <w:rPr>
          <w:lang w:val="en-GB"/>
        </w:rPr>
        <w:t xml:space="preserve">s </w:t>
      </w:r>
      <w:r w:rsidR="001D1810">
        <w:rPr>
          <w:lang w:val="en-GB"/>
        </w:rPr>
        <w:t>with</w:t>
      </w:r>
      <w:r w:rsidR="001A6179">
        <w:rPr>
          <w:lang w:val="en-GB"/>
        </w:rPr>
        <w:t xml:space="preserve"> the three.js layer</w:t>
      </w:r>
      <w:r w:rsidR="00E02B84">
        <w:rPr>
          <w:lang w:val="en-GB"/>
        </w:rPr>
        <w:t xml:space="preserve"> directly</w:t>
      </w:r>
      <w:r w:rsidR="001A6179">
        <w:rPr>
          <w:lang w:val="en-GB"/>
        </w:rPr>
        <w:t xml:space="preserve"> to create the polygon necessary for </w:t>
      </w:r>
      <w:r w:rsidR="009A5841">
        <w:rPr>
          <w:lang w:val="en-GB"/>
        </w:rPr>
        <w:t>his</w:t>
      </w:r>
      <w:r w:rsidR="001A6179">
        <w:rPr>
          <w:lang w:val="en-GB"/>
        </w:rPr>
        <w:t xml:space="preserve"> buildings.</w:t>
      </w:r>
      <w:r w:rsidR="007E55C8">
        <w:rPr>
          <w:lang w:val="en-GB"/>
        </w:rPr>
        <w:t xml:space="preserve"> This </w:t>
      </w:r>
      <w:r w:rsidR="00BB0897">
        <w:rPr>
          <w:lang w:val="en-GB"/>
        </w:rPr>
        <w:t>geometry</w:t>
      </w:r>
      <w:r w:rsidR="007E55C8">
        <w:rPr>
          <w:lang w:val="en-GB"/>
        </w:rPr>
        <w:t xml:space="preserve"> was extremely helpful in teaching me how </w:t>
      </w:r>
      <w:r w:rsidR="00BB0897">
        <w:rPr>
          <w:lang w:val="en-GB"/>
        </w:rPr>
        <w:t>custom geometries and custom components</w:t>
      </w:r>
      <w:r w:rsidR="007E55C8">
        <w:rPr>
          <w:lang w:val="en-GB"/>
        </w:rPr>
        <w:t xml:space="preserve"> work in A-Frame.</w:t>
      </w:r>
      <w:r w:rsidR="005D74C3">
        <w:rPr>
          <w:lang w:val="en-GB"/>
        </w:rPr>
        <w:t xml:space="preserve"> After </w:t>
      </w:r>
      <w:r w:rsidR="00B85BA2">
        <w:rPr>
          <w:lang w:val="en-GB"/>
        </w:rPr>
        <w:t xml:space="preserve">reading and </w:t>
      </w:r>
      <w:r w:rsidR="005D74C3">
        <w:rPr>
          <w:lang w:val="en-GB"/>
        </w:rPr>
        <w:t xml:space="preserve">understanding the code, I made a couple </w:t>
      </w:r>
      <w:r w:rsidR="0004334B">
        <w:rPr>
          <w:lang w:val="en-GB"/>
        </w:rPr>
        <w:t xml:space="preserve">of </w:t>
      </w:r>
      <w:r w:rsidR="005D74C3">
        <w:rPr>
          <w:lang w:val="en-GB"/>
        </w:rPr>
        <w:t>tweaks and used it to add buildings to my implementation</w:t>
      </w:r>
      <w:r w:rsidR="0004334B">
        <w:rPr>
          <w:lang w:val="en-GB"/>
        </w:rPr>
        <w:t>.</w:t>
      </w:r>
      <w:r w:rsidR="002163B5">
        <w:rPr>
          <w:lang w:val="en-GB"/>
        </w:rPr>
        <w:t xml:space="preserve"> </w:t>
      </w:r>
      <w:r w:rsidR="00CE69F8">
        <w:rPr>
          <w:lang w:val="en-GB"/>
        </w:rPr>
        <w:t>M</w:t>
      </w:r>
      <w:r w:rsidR="004D1DFC">
        <w:rPr>
          <w:lang w:val="en-GB"/>
        </w:rPr>
        <w:t xml:space="preserve">y tweaked version of </w:t>
      </w:r>
      <w:r w:rsidR="002626C1">
        <w:rPr>
          <w:lang w:val="en-GB"/>
        </w:rPr>
        <w:t>the</w:t>
      </w:r>
      <w:r w:rsidR="004D1DFC">
        <w:rPr>
          <w:lang w:val="en-GB"/>
        </w:rPr>
        <w:t xml:space="preserve"> </w:t>
      </w:r>
      <w:r w:rsidR="0064405D">
        <w:rPr>
          <w:lang w:val="en-GB"/>
        </w:rPr>
        <w:t>geometry</w:t>
      </w:r>
      <w:r w:rsidR="004D1DFC">
        <w:rPr>
          <w:lang w:val="en-GB"/>
        </w:rPr>
        <w:t xml:space="preserve"> </w:t>
      </w:r>
      <w:r w:rsidR="00BF1C60">
        <w:rPr>
          <w:lang w:val="en-GB"/>
        </w:rPr>
        <w:t xml:space="preserve">also </w:t>
      </w:r>
      <w:r w:rsidR="004D1DFC">
        <w:rPr>
          <w:lang w:val="en-GB"/>
        </w:rPr>
        <w:t>allowed me to</w:t>
      </w:r>
      <w:r w:rsidR="00BF1C60">
        <w:rPr>
          <w:lang w:val="en-GB"/>
        </w:rPr>
        <w:t xml:space="preserve"> </w:t>
      </w:r>
      <w:r w:rsidR="004D1DFC">
        <w:rPr>
          <w:lang w:val="en-GB"/>
        </w:rPr>
        <w:t xml:space="preserve">add </w:t>
      </w:r>
      <w:r w:rsidR="004D1DFC">
        <w:rPr>
          <w:lang w:val="en-GB"/>
        </w:rPr>
        <w:lastRenderedPageBreak/>
        <w:t>paths, grass areas, and water</w:t>
      </w:r>
      <w:r w:rsidR="00146FD3">
        <w:rPr>
          <w:lang w:val="en-GB"/>
        </w:rPr>
        <w:t xml:space="preserve"> in the later stages of development.</w:t>
      </w:r>
      <w:r w:rsidR="002772CA">
        <w:rPr>
          <w:lang w:val="en-GB"/>
        </w:rPr>
        <w:t xml:space="preserve"> </w:t>
      </w:r>
      <w:r w:rsidR="00494177">
        <w:rPr>
          <w:lang w:val="en-GB"/>
        </w:rPr>
        <w:t>Figure 3-5 shows how a custom geometry is registered with A-Frame. Line</w:t>
      </w:r>
      <w:r w:rsidR="00BA72C4">
        <w:rPr>
          <w:lang w:val="en-GB"/>
        </w:rPr>
        <w:t>s</w:t>
      </w:r>
      <w:r w:rsidR="00494177">
        <w:rPr>
          <w:lang w:val="en-GB"/>
        </w:rPr>
        <w:t xml:space="preserve"> </w:t>
      </w:r>
      <w:r w:rsidR="00BA72C4">
        <w:rPr>
          <w:lang w:val="en-GB"/>
        </w:rPr>
        <w:t>2 to 7</w:t>
      </w:r>
      <w:r w:rsidR="00420514">
        <w:rPr>
          <w:lang w:val="en-GB"/>
        </w:rPr>
        <w:t xml:space="preserve"> in figure 3-4 illustrates how the custom geometry is then utilised.</w:t>
      </w:r>
      <w:r w:rsidR="00420514">
        <w:rPr>
          <w:noProof/>
        </w:rPr>
        <mc:AlternateContent>
          <mc:Choice Requires="wpg">
            <w:drawing>
              <wp:inline distT="0" distB="0" distL="0" distR="0" wp14:anchorId="58601DFF" wp14:editId="27B56C35">
                <wp:extent cx="5731510" cy="2737548"/>
                <wp:effectExtent l="0" t="0" r="0" b="5715"/>
                <wp:docPr id="29" name="Group 29"/>
                <wp:cNvGraphicFramePr/>
                <a:graphic xmlns:a="http://schemas.openxmlformats.org/drawingml/2006/main">
                  <a:graphicData uri="http://schemas.microsoft.com/office/word/2010/wordprocessingGroup">
                    <wpg:wgp>
                      <wpg:cNvGrpSpPr/>
                      <wpg:grpSpPr>
                        <a:xfrm>
                          <a:off x="0" y="0"/>
                          <a:ext cx="5731510" cy="2737548"/>
                          <a:chOff x="0" y="0"/>
                          <a:chExt cx="5731510" cy="2737548"/>
                        </a:xfrm>
                      </wpg:grpSpPr>
                      <pic:pic xmlns:pic="http://schemas.openxmlformats.org/drawingml/2006/picture">
                        <pic:nvPicPr>
                          <pic:cNvPr id="25" name="Picture 25" descr="Graphical user interface, text,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38045"/>
                          </a:xfrm>
                          <a:prstGeom prst="rect">
                            <a:avLst/>
                          </a:prstGeom>
                        </pic:spPr>
                      </pic:pic>
                      <wps:wsp>
                        <wps:cNvPr id="26" name="Text Box 26"/>
                        <wps:cNvSpPr txBox="1"/>
                        <wps:spPr>
                          <a:xfrm>
                            <a:off x="1307805" y="2136838"/>
                            <a:ext cx="3232150" cy="600710"/>
                          </a:xfrm>
                          <a:prstGeom prst="rect">
                            <a:avLst/>
                          </a:prstGeom>
                          <a:solidFill>
                            <a:prstClr val="white"/>
                          </a:solidFill>
                          <a:ln>
                            <a:noFill/>
                          </a:ln>
                        </wps:spPr>
                        <wps:txbx>
                          <w:txbxContent>
                            <w:p w14:paraId="0170925C" w14:textId="7560DC77" w:rsidR="00662BBB" w:rsidRPr="00E5148F" w:rsidRDefault="00662BBB" w:rsidP="00662BBB">
                              <w:pPr>
                                <w:pStyle w:val="Caption"/>
                              </w:pPr>
                              <w:r>
                                <w:t xml:space="preserve">Figure </w:t>
                              </w:r>
                              <w:r w:rsidR="007548FF">
                                <w:t>3-4</w:t>
                              </w:r>
                              <w:r>
                                <w:t xml:space="preserve">: Code to add a building entity to the </w:t>
                              </w:r>
                              <w:r w:rsidR="00705F44">
                                <w:t>scene.</w:t>
                              </w:r>
                              <w:r w:rsidR="00C9653A">
                                <w:t xml:space="preserve"> Written by Melchizedek Gray.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8601DFF" id="Group 29" o:spid="_x0000_s1042" style="width:451.3pt;height:215.55pt;mso-position-horizontal-relative:char;mso-position-vertical-relative:line" coordsize="57315,273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">
                <v:shape id="Picture 25" o:spid="_x0000_s1043" type="#_x0000_t75" alt="Graphical user interface, text, application&#10;&#10;Description automatically generated" style="position:absolute;width:57315;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">
                  <v:imagedata r:id="rId22" o:title="Graphical user interface, text, application&#10;&#10;Description automatically generated"/>
                </v:shape>
                <v:shape id="Text Box 26" o:spid="_x0000_s1044" type="#_x0000_t202" style="position:absolute;left:13078;top:21368;width:32321;height:6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14:paraId="0170925C" w14:textId="7560DC77" w:rsidR="00662BBB" w:rsidRPr="00E5148F" w:rsidRDefault="00662BBB" w:rsidP="00662BBB">
                        <w:pPr>
                          <w:pStyle w:val="Caption"/>
                        </w:pPr>
                        <w:r>
                          <w:t xml:space="preserve">Figure </w:t>
                        </w:r>
                        <w:r w:rsidR="007548FF">
                          <w:t>3-4</w:t>
                        </w:r>
                        <w:r>
                          <w:t xml:space="preserve">: Code to add a building entity to the </w:t>
                        </w:r>
                        <w:r w:rsidR="00705F44">
                          <w:t>scene.</w:t>
                        </w:r>
                        <w:r w:rsidR="00C9653A">
                          <w:t xml:space="preserve"> Written by Melchizedek Gray.</w:t>
                        </w:r>
                      </w:p>
                    </w:txbxContent>
                  </v:textbox>
                </v:shape>
                <w10:anchorlock/>
              </v:group>
            </w:pict>
          </mc:Fallback>
        </mc:AlternateContent>
      </w:r>
      <w:r w:rsidR="00420514">
        <w:rPr>
          <w:noProof/>
        </w:rPr>
        <mc:AlternateContent>
          <mc:Choice Requires="wpg">
            <w:drawing>
              <wp:inline distT="0" distB="0" distL="0" distR="0" wp14:anchorId="7F83D27C" wp14:editId="4AE233C5">
                <wp:extent cx="5731510" cy="4854579"/>
                <wp:effectExtent l="0" t="0" r="0" b="0"/>
                <wp:docPr id="30" name="Group 30"/>
                <wp:cNvGraphicFramePr/>
                <a:graphic xmlns:a="http://schemas.openxmlformats.org/drawingml/2006/main">
                  <a:graphicData uri="http://schemas.microsoft.com/office/word/2010/wordprocessingGroup">
                    <wpg:wgp>
                      <wpg:cNvGrpSpPr/>
                      <wpg:grpSpPr>
                        <a:xfrm>
                          <a:off x="0" y="0"/>
                          <a:ext cx="5731510" cy="4854579"/>
                          <a:chOff x="0" y="0"/>
                          <a:chExt cx="5731510" cy="4854579"/>
                        </a:xfrm>
                      </wpg:grpSpPr>
                      <pic:pic xmlns:pic="http://schemas.openxmlformats.org/drawingml/2006/picture">
                        <pic:nvPicPr>
                          <pic:cNvPr id="27" name="Picture 27" descr="Tex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97655"/>
                          </a:xfrm>
                          <a:prstGeom prst="rect">
                            <a:avLst/>
                          </a:prstGeom>
                        </pic:spPr>
                      </pic:pic>
                      <wps:wsp>
                        <wps:cNvPr id="28" name="Text Box 28"/>
                        <wps:cNvSpPr txBox="1"/>
                        <wps:spPr>
                          <a:xfrm>
                            <a:off x="1562986" y="4093214"/>
                            <a:ext cx="2604770" cy="761365"/>
                          </a:xfrm>
                          <a:prstGeom prst="rect">
                            <a:avLst/>
                          </a:prstGeom>
                          <a:solidFill>
                            <a:prstClr val="white"/>
                          </a:solidFill>
                          <a:ln>
                            <a:noFill/>
                          </a:ln>
                        </wps:spPr>
                        <wps:txbx>
                          <w:txbxContent>
                            <w:p w14:paraId="3C4F6181" w14:textId="5F22A05E" w:rsidR="002F6E16" w:rsidRPr="002A35BD" w:rsidRDefault="002F6E16" w:rsidP="002F6E16">
                              <w:pPr>
                                <w:pStyle w:val="Caption"/>
                              </w:pPr>
                              <w:r>
                                <w:t>Figure 3-5: Custom building geometry code.</w:t>
                              </w:r>
                              <w:r w:rsidR="00C9653A">
                                <w:t xml:space="preserve"> Written by Robert Kaiser, adapted by Melchizedek Gray.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F83D27C" id="Group 30" o:spid="_x0000_s1045" style="width:451.3pt;height:382.25pt;mso-position-horizontal-relative:char;mso-position-vertical-relative:line" coordsize="57315,48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">
                <v:shape id="Picture 27" o:spid="_x0000_s1046" type="#_x0000_t75" alt="Text&#10;&#10;Description automatically generated" style="position:absolute;width:57315;height:40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">
                  <v:imagedata r:id="rId24" o:title="Text&#10;&#10;Description automatically generated"/>
                </v:shape>
                <v:shape id="Text Box 28" o:spid="_x0000_s1047" type="#_x0000_t202" style="position:absolute;left:15629;top:40932;width:26048;height:7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" stroked="f">
                  <v:textbox style="mso-fit-shape-to-text:t" inset="0,0,0,0">
                    <w:txbxContent>
                      <w:p w14:paraId="3C4F6181" w14:textId="5F22A05E" w:rsidR="002F6E16" w:rsidRPr="002A35BD" w:rsidRDefault="002F6E16" w:rsidP="002F6E16">
                        <w:pPr>
                          <w:pStyle w:val="Caption"/>
                        </w:pPr>
                        <w:r>
                          <w:t>Figure 3-5: Custom building geometry code.</w:t>
                        </w:r>
                        <w:r w:rsidR="00C9653A">
                          <w:t xml:space="preserve"> Written by Robert Kaiser, adapted by Melchizedek Gray.</w:t>
                        </w:r>
                      </w:p>
                    </w:txbxContent>
                  </v:textbox>
                </v:shape>
                <w10:anchorlock/>
              </v:group>
            </w:pict>
          </mc:Fallback>
        </mc:AlternateContent>
      </w:r>
      <w:r w:rsidR="00B20DB4">
        <w:rPr>
          <w:lang w:val="en-GB"/>
        </w:rPr>
        <w:t>During my time developing</w:t>
      </w:r>
      <w:r w:rsidR="001D6E91">
        <w:rPr>
          <w:lang w:val="en-GB"/>
        </w:rPr>
        <w:t>,</w:t>
      </w:r>
      <w:r w:rsidR="00B20DB4">
        <w:rPr>
          <w:lang w:val="en-GB"/>
        </w:rPr>
        <w:t xml:space="preserve"> I found out about a 3D rendering technique called </w:t>
      </w:r>
      <w:r w:rsidR="00C216FB">
        <w:rPr>
          <w:lang w:val="en-GB"/>
        </w:rPr>
        <w:t xml:space="preserve">geometry </w:t>
      </w:r>
      <w:r w:rsidR="00C216FB">
        <w:rPr>
          <w:lang w:val="en-GB"/>
        </w:rPr>
        <w:lastRenderedPageBreak/>
        <w:t>instancing.</w:t>
      </w:r>
      <w:r w:rsidR="00A3480D">
        <w:rPr>
          <w:lang w:val="en-GB"/>
        </w:rPr>
        <w:t xml:space="preserve"> </w:t>
      </w:r>
      <w:r w:rsidR="001F0E4A">
        <w:rPr>
          <w:lang w:val="en-GB"/>
        </w:rPr>
        <w:t>A</w:t>
      </w:r>
      <w:r w:rsidR="00C843DF">
        <w:rPr>
          <w:lang w:val="en-GB"/>
        </w:rPr>
        <w:t xml:space="preserve">n article on </w:t>
      </w:r>
      <w:r w:rsidR="00267D67">
        <w:rPr>
          <w:lang w:val="en-GB"/>
        </w:rPr>
        <w:t>“</w:t>
      </w:r>
      <w:r w:rsidR="00267D67" w:rsidRPr="00267D67">
        <w:rPr>
          <w:lang w:val="en-GB"/>
        </w:rPr>
        <w:t>Game Performance: Geometry Instancing</w:t>
      </w:r>
      <w:r w:rsidR="00267D67">
        <w:rPr>
          <w:lang w:val="en-GB"/>
        </w:rPr>
        <w:t>”</w:t>
      </w:r>
      <w:r w:rsidR="00932A3C">
        <w:rPr>
          <w:lang w:val="en-GB"/>
        </w:rPr>
        <w:t xml:space="preserve"> explains it </w:t>
      </w:r>
      <w:r w:rsidR="00BC6750">
        <w:rPr>
          <w:lang w:val="en-GB"/>
        </w:rPr>
        <w:t>well</w:t>
      </w:r>
      <w:r w:rsidR="00932A3C">
        <w:rPr>
          <w:lang w:val="en-GB"/>
        </w:rPr>
        <w:t xml:space="preserve"> with</w:t>
      </w:r>
      <w:r w:rsidR="00267D67">
        <w:rPr>
          <w:lang w:val="en-GB"/>
        </w:rPr>
        <w:t xml:space="preserve"> </w:t>
      </w:r>
      <w:r w:rsidR="00932A3C">
        <w:rPr>
          <w:lang w:val="en-GB"/>
        </w:rPr>
        <w:t>“</w:t>
      </w:r>
      <w:r w:rsidR="0042601E" w:rsidRPr="0042601E">
        <w:rPr>
          <w:lang w:val="en-GB"/>
        </w:rPr>
        <w:t>Geometry Instancing is a technique that combines multiple draws of the same mesh into a single draw call, resulting in reduced overhead and potentially increased performance. This works even when different transformations are required</w:t>
      </w:r>
      <w:r w:rsidR="00932A3C">
        <w:rPr>
          <w:lang w:val="en-GB"/>
        </w:rPr>
        <w:t>”</w:t>
      </w:r>
      <w:r w:rsidR="0072214B">
        <w:rPr>
          <w:lang w:val="en-GB"/>
        </w:rPr>
        <w:t xml:space="preserve"> </w:t>
      </w:r>
      <w:sdt>
        <w:sdtPr>
          <w:rPr>
            <w:lang w:val="en-GB"/>
          </w:rPr>
          <w:id w:val="-1798065411"/>
          <w:citation/>
        </w:sdtPr>
        <w:sdtEndPr/>
        <w:sdtContent>
          <w:r w:rsidR="0072214B">
            <w:rPr>
              <w:lang w:val="en-GB"/>
            </w:rPr>
            <w:fldChar w:fldCharType="begin"/>
          </w:r>
          <w:r w:rsidR="0072214B">
            <w:rPr>
              <w:lang w:val="en-GB"/>
            </w:rPr>
            <w:instrText xml:space="preserve"> CITATION Sha15 \l 2057 </w:instrText>
          </w:r>
          <w:r w:rsidR="0072214B">
            <w:rPr>
              <w:lang w:val="en-GB"/>
            </w:rPr>
            <w:fldChar w:fldCharType="separate"/>
          </w:r>
          <w:r w:rsidR="00931688" w:rsidRPr="00931688">
            <w:rPr>
              <w:noProof/>
              <w:lang w:val="en-GB"/>
            </w:rPr>
            <w:t>[11]</w:t>
          </w:r>
          <w:r w:rsidR="0072214B">
            <w:rPr>
              <w:lang w:val="en-GB"/>
            </w:rPr>
            <w:fldChar w:fldCharType="end"/>
          </w:r>
        </w:sdtContent>
      </w:sdt>
      <w:r w:rsidR="0072214B">
        <w:rPr>
          <w:lang w:val="en-GB"/>
        </w:rPr>
        <w:t>.</w:t>
      </w:r>
      <w:r w:rsidR="00AA2BAE">
        <w:rPr>
          <w:lang w:val="en-GB"/>
        </w:rPr>
        <w:t xml:space="preserve"> Three.js has </w:t>
      </w:r>
      <w:r w:rsidR="009A1A62">
        <w:rPr>
          <w:lang w:val="en-GB"/>
        </w:rPr>
        <w:t>support for this technique via Instance</w:t>
      </w:r>
      <w:r w:rsidR="00C86E0A">
        <w:rPr>
          <w:lang w:val="en-GB"/>
        </w:rPr>
        <w:t>d</w:t>
      </w:r>
      <w:r w:rsidR="009A1A62">
        <w:rPr>
          <w:lang w:val="en-GB"/>
        </w:rPr>
        <w:t>Mesh</w:t>
      </w:r>
      <w:r w:rsidR="008F09DD">
        <w:rPr>
          <w:lang w:val="en-GB"/>
        </w:rPr>
        <w:t xml:space="preserve">, which </w:t>
      </w:r>
      <w:r w:rsidR="006C364A">
        <w:rPr>
          <w:lang w:val="en-GB"/>
        </w:rPr>
        <w:t xml:space="preserve">can be used to render a large number of shapes with the same geometry and colour while allowing each </w:t>
      </w:r>
      <w:r w:rsidR="00480383">
        <w:rPr>
          <w:lang w:val="en-GB"/>
        </w:rPr>
        <w:t>copy to have a different position, scale, and rotation.</w:t>
      </w:r>
      <w:r w:rsidR="006C604F">
        <w:rPr>
          <w:lang w:val="en-GB"/>
        </w:rPr>
        <w:t xml:space="preserve"> </w:t>
      </w:r>
      <w:r w:rsidR="006C604F" w:rsidRPr="006C604F">
        <w:rPr>
          <w:lang w:val="en-GB"/>
        </w:rPr>
        <w:t>I was able to efficiently draw any number of trees on the map</w:t>
      </w:r>
      <w:r w:rsidR="00DD55B1">
        <w:rPr>
          <w:lang w:val="en-GB"/>
        </w:rPr>
        <w:t xml:space="preserve"> in only 14 draw calls</w:t>
      </w:r>
      <w:r w:rsidR="006C604F" w:rsidRPr="006C604F">
        <w:rPr>
          <w:lang w:val="en-GB"/>
        </w:rPr>
        <w:t xml:space="preserve"> using three.js' InstancedMesh, thanks to a set of A-Frame components created by Diarmid Mackenzie</w:t>
      </w:r>
      <w:r w:rsidR="004622D3">
        <w:rPr>
          <w:lang w:val="en-GB"/>
        </w:rPr>
        <w:t xml:space="preserve"> </w:t>
      </w:r>
      <w:sdt>
        <w:sdtPr>
          <w:rPr>
            <w:lang w:val="en-GB"/>
          </w:rPr>
          <w:id w:val="-1289274682"/>
          <w:citation/>
        </w:sdtPr>
        <w:sdtEndPr/>
        <w:sdtContent>
          <w:r w:rsidR="004622D3">
            <w:rPr>
              <w:lang w:val="en-GB"/>
            </w:rPr>
            <w:fldChar w:fldCharType="begin"/>
          </w:r>
          <w:r w:rsidR="004622D3">
            <w:rPr>
              <w:lang w:val="en-GB"/>
            </w:rPr>
            <w:instrText xml:space="preserve"> CITATION Dia \l 2057 </w:instrText>
          </w:r>
          <w:r w:rsidR="004622D3">
            <w:rPr>
              <w:lang w:val="en-GB"/>
            </w:rPr>
            <w:fldChar w:fldCharType="separate"/>
          </w:r>
          <w:r w:rsidR="00931688" w:rsidRPr="00931688">
            <w:rPr>
              <w:noProof/>
              <w:lang w:val="en-GB"/>
            </w:rPr>
            <w:t>[12]</w:t>
          </w:r>
          <w:r w:rsidR="004622D3">
            <w:rPr>
              <w:lang w:val="en-GB"/>
            </w:rPr>
            <w:fldChar w:fldCharType="end"/>
          </w:r>
        </w:sdtContent>
      </w:sdt>
      <w:r w:rsidR="006C604F" w:rsidRPr="006C604F">
        <w:rPr>
          <w:lang w:val="en-GB"/>
        </w:rPr>
        <w:t>, which allowed for easy integration</w:t>
      </w:r>
      <w:r w:rsidR="00381E24">
        <w:rPr>
          <w:lang w:val="en-GB"/>
        </w:rPr>
        <w:t xml:space="preserve"> of InstancedMesh into my implementation</w:t>
      </w:r>
      <w:r w:rsidR="004622D3">
        <w:rPr>
          <w:lang w:val="en-GB"/>
        </w:rPr>
        <w:t>.</w:t>
      </w:r>
    </w:p>
    <w:p w14:paraId="03F5AC61" w14:textId="0FC543F6" w:rsidR="00AE435A" w:rsidRPr="00C731AC" w:rsidRDefault="00752A23" w:rsidP="002C47B9">
      <w:pPr>
        <w:rPr>
          <w:rFonts w:ascii="Menlo" w:eastAsia="Times New Roman" w:hAnsi="Menlo" w:cs="Menlo"/>
          <w:color w:val="000000"/>
          <w:kern w:val="0"/>
          <w:sz w:val="18"/>
          <w:szCs w:val="18"/>
          <w:lang w:val="en-GB" w:eastAsia="en-GB"/>
        </w:rPr>
      </w:pPr>
      <w:r>
        <w:rPr>
          <w:lang w:val="en-GB"/>
        </w:rPr>
        <w:t xml:space="preserve">To </w:t>
      </w:r>
      <w:r w:rsidR="0063441E">
        <w:rPr>
          <w:lang w:val="en-GB"/>
        </w:rPr>
        <w:t>enhance</w:t>
      </w:r>
      <w:r>
        <w:rPr>
          <w:lang w:val="en-GB"/>
        </w:rPr>
        <w:t xml:space="preserve"> the </w:t>
      </w:r>
      <w:r w:rsidR="00827A8E">
        <w:rPr>
          <w:lang w:val="en-GB"/>
        </w:rPr>
        <w:t>visual appeal</w:t>
      </w:r>
      <w:r>
        <w:rPr>
          <w:lang w:val="en-GB"/>
        </w:rPr>
        <w:t xml:space="preserve"> of the 3D world, I </w:t>
      </w:r>
      <w:r w:rsidR="00043F3F">
        <w:rPr>
          <w:lang w:val="en-GB"/>
        </w:rPr>
        <w:t xml:space="preserve">incorporated </w:t>
      </w:r>
      <w:r w:rsidR="00966256">
        <w:rPr>
          <w:lang w:val="en-GB"/>
        </w:rPr>
        <w:t>Doug Reeder</w:t>
      </w:r>
      <w:r w:rsidR="00966256">
        <w:rPr>
          <w:lang w:val="en-GB"/>
        </w:rPr>
        <w:t xml:space="preserve">’s </w:t>
      </w:r>
      <w:r w:rsidR="00C731AC">
        <w:rPr>
          <w:lang w:val="en-GB"/>
        </w:rPr>
        <w:t>‘</w:t>
      </w:r>
      <w:r w:rsidR="00C731AC" w:rsidRPr="00C731AC">
        <w:rPr>
          <w:rFonts w:ascii="Menlo" w:eastAsia="Times New Roman" w:hAnsi="Menlo" w:cs="Menlo"/>
          <w:color w:val="800000"/>
          <w:kern w:val="0"/>
          <w:sz w:val="18"/>
          <w:szCs w:val="18"/>
          <w:lang w:val="en-GB" w:eastAsia="en-GB"/>
        </w:rPr>
        <w:t>&lt;a-simple-sun-sky&gt;</w:t>
      </w:r>
      <w:r w:rsidR="00966256">
        <w:rPr>
          <w:lang w:val="en-GB"/>
        </w:rPr>
        <w:t>’ entity</w:t>
      </w:r>
      <w:r w:rsidR="001F1B20">
        <w:rPr>
          <w:lang w:val="en-GB"/>
        </w:rPr>
        <w:t xml:space="preserve"> </w:t>
      </w:r>
      <w:sdt>
        <w:sdtPr>
          <w:rPr>
            <w:lang w:val="en-GB"/>
          </w:rPr>
          <w:id w:val="277144670"/>
          <w:citation/>
        </w:sdtPr>
        <w:sdtContent>
          <w:r w:rsidR="001F1B20">
            <w:rPr>
              <w:lang w:val="en-GB"/>
            </w:rPr>
            <w:fldChar w:fldCharType="begin"/>
          </w:r>
          <w:r w:rsidR="001F1B20">
            <w:rPr>
              <w:lang w:val="en-GB"/>
            </w:rPr>
            <w:instrText xml:space="preserve"> CITATION Dou \l 2057 </w:instrText>
          </w:r>
          <w:r w:rsidR="001F1B20">
            <w:rPr>
              <w:lang w:val="en-GB"/>
            </w:rPr>
            <w:fldChar w:fldCharType="separate"/>
          </w:r>
          <w:r w:rsidR="00931688" w:rsidRPr="00931688">
            <w:rPr>
              <w:noProof/>
              <w:lang w:val="en-GB"/>
            </w:rPr>
            <w:t>[13]</w:t>
          </w:r>
          <w:r w:rsidR="001F1B20">
            <w:rPr>
              <w:lang w:val="en-GB"/>
            </w:rPr>
            <w:fldChar w:fldCharType="end"/>
          </w:r>
        </w:sdtContent>
      </w:sdt>
      <w:r w:rsidR="00F4093C">
        <w:rPr>
          <w:lang w:val="en-GB"/>
        </w:rPr>
        <w:t xml:space="preserve">. </w:t>
      </w:r>
      <w:r w:rsidR="0023791F">
        <w:rPr>
          <w:lang w:val="en-GB"/>
        </w:rPr>
        <w:t>Including this entity was extremely simple and immediately improved the look of the sk</w:t>
      </w:r>
      <w:r w:rsidR="008E0566">
        <w:rPr>
          <w:lang w:val="en-GB"/>
        </w:rPr>
        <w:t>y with the sun and the colour gradient it added.</w:t>
      </w:r>
      <w:r w:rsidR="00C56806">
        <w:rPr>
          <w:lang w:val="en-GB"/>
        </w:rPr>
        <w:t xml:space="preserve"> Furthermore, </w:t>
      </w:r>
      <w:r w:rsidR="00B55683">
        <w:rPr>
          <w:lang w:val="en-GB"/>
        </w:rPr>
        <w:t xml:space="preserve">the </w:t>
      </w:r>
      <w:r w:rsidR="00AD3F2C">
        <w:rPr>
          <w:lang w:val="en-GB"/>
        </w:rPr>
        <w:t>initial</w:t>
      </w:r>
      <w:r w:rsidR="00016635">
        <w:rPr>
          <w:lang w:val="en-GB"/>
        </w:rPr>
        <w:t xml:space="preserve"> </w:t>
      </w:r>
      <w:r w:rsidR="00B55683">
        <w:rPr>
          <w:lang w:val="en-GB"/>
        </w:rPr>
        <w:t xml:space="preserve">trees </w:t>
      </w:r>
      <w:r w:rsidR="00016635">
        <w:rPr>
          <w:lang w:val="en-GB"/>
        </w:rPr>
        <w:t xml:space="preserve">I </w:t>
      </w:r>
      <w:r w:rsidR="00B55683">
        <w:rPr>
          <w:lang w:val="en-GB"/>
        </w:rPr>
        <w:t xml:space="preserve">added </w:t>
      </w:r>
      <w:r w:rsidR="000D071C">
        <w:rPr>
          <w:lang w:val="en-GB"/>
        </w:rPr>
        <w:t xml:space="preserve">to the environment </w:t>
      </w:r>
      <w:r w:rsidR="00B55683">
        <w:rPr>
          <w:lang w:val="en-GB"/>
        </w:rPr>
        <w:t>were very simply</w:t>
      </w:r>
      <w:r w:rsidR="00DF4B54">
        <w:rPr>
          <w:lang w:val="en-GB"/>
        </w:rPr>
        <w:t xml:space="preserve">, </w:t>
      </w:r>
      <w:r w:rsidR="00B55683">
        <w:rPr>
          <w:lang w:val="en-GB"/>
        </w:rPr>
        <w:t xml:space="preserve">they consisted of a sphere on </w:t>
      </w:r>
      <w:r w:rsidR="00A04B27">
        <w:rPr>
          <w:lang w:val="en-GB"/>
        </w:rPr>
        <w:t>the end of</w:t>
      </w:r>
      <w:r w:rsidR="00B55683">
        <w:rPr>
          <w:lang w:val="en-GB"/>
        </w:rPr>
        <w:t xml:space="preserve"> a cylinder</w:t>
      </w:r>
      <w:r w:rsidR="00DF4B54">
        <w:rPr>
          <w:lang w:val="en-GB"/>
        </w:rPr>
        <w:t xml:space="preserve">, but </w:t>
      </w:r>
      <w:r w:rsidR="000D071C">
        <w:rPr>
          <w:lang w:val="en-GB"/>
        </w:rPr>
        <w:t xml:space="preserve">they did </w:t>
      </w:r>
      <w:r w:rsidR="008258DF">
        <w:rPr>
          <w:lang w:val="en-GB"/>
        </w:rPr>
        <w:t>not achieve</w:t>
      </w:r>
      <w:r w:rsidR="000D071C">
        <w:rPr>
          <w:lang w:val="en-GB"/>
        </w:rPr>
        <w:t xml:space="preserve"> what I was hoping </w:t>
      </w:r>
      <w:r w:rsidR="00096096">
        <w:rPr>
          <w:lang w:val="en-GB"/>
        </w:rPr>
        <w:t xml:space="preserve">for </w:t>
      </w:r>
      <w:r w:rsidR="000D071C">
        <w:rPr>
          <w:lang w:val="en-GB"/>
        </w:rPr>
        <w:t xml:space="preserve">in terms of their </w:t>
      </w:r>
      <w:r w:rsidR="00F25562">
        <w:rPr>
          <w:lang w:val="en-GB"/>
        </w:rPr>
        <w:t>appearance</w:t>
      </w:r>
      <w:r w:rsidR="0031030C">
        <w:rPr>
          <w:lang w:val="en-GB"/>
        </w:rPr>
        <w:t>.</w:t>
      </w:r>
      <w:r w:rsidR="00956AA1">
        <w:rPr>
          <w:lang w:val="en-GB"/>
        </w:rPr>
        <w:t xml:space="preserve"> To </w:t>
      </w:r>
      <w:r w:rsidR="0031030C">
        <w:rPr>
          <w:lang w:val="en-GB"/>
        </w:rPr>
        <w:t>remedy this</w:t>
      </w:r>
      <w:r w:rsidR="00956AA1">
        <w:rPr>
          <w:lang w:val="en-GB"/>
        </w:rPr>
        <w:t xml:space="preserve">, I </w:t>
      </w:r>
      <w:r w:rsidR="004F0629">
        <w:rPr>
          <w:lang w:val="en-GB"/>
        </w:rPr>
        <w:t>integrated</w:t>
      </w:r>
      <w:r w:rsidR="00956AA1">
        <w:rPr>
          <w:lang w:val="en-GB"/>
        </w:rPr>
        <w:t xml:space="preserve"> two </w:t>
      </w:r>
      <w:r w:rsidR="005001CA">
        <w:rPr>
          <w:lang w:val="en-GB"/>
        </w:rPr>
        <w:t>aesthetic</w:t>
      </w:r>
      <w:r w:rsidR="00FF5E25">
        <w:rPr>
          <w:lang w:val="en-GB"/>
        </w:rPr>
        <w:t xml:space="preserve"> </w:t>
      </w:r>
      <w:r w:rsidR="004F0629">
        <w:rPr>
          <w:lang w:val="en-GB"/>
        </w:rPr>
        <w:t xml:space="preserve">low-poly </w:t>
      </w:r>
      <w:r w:rsidR="00956AA1">
        <w:rPr>
          <w:lang w:val="en-GB"/>
        </w:rPr>
        <w:t>tree models</w:t>
      </w:r>
      <w:r w:rsidR="00604463">
        <w:rPr>
          <w:lang w:val="en-GB"/>
        </w:rPr>
        <w:t xml:space="preserve">, both created by </w:t>
      </w:r>
      <w:r w:rsidR="009E2648">
        <w:rPr>
          <w:lang w:val="en-GB"/>
        </w:rPr>
        <w:t>Render Zing</w:t>
      </w:r>
      <w:r w:rsidR="006813D9">
        <w:rPr>
          <w:lang w:val="en-GB"/>
        </w:rPr>
        <w:t xml:space="preserve"> </w:t>
      </w:r>
      <w:sdt>
        <w:sdtPr>
          <w:rPr>
            <w:lang w:val="en-GB"/>
          </w:rPr>
          <w:id w:val="-1950311649"/>
          <w:citation/>
        </w:sdtPr>
        <w:sdtContent>
          <w:r w:rsidR="006813D9">
            <w:rPr>
              <w:lang w:val="en-GB"/>
            </w:rPr>
            <w:fldChar w:fldCharType="begin"/>
          </w:r>
          <w:r w:rsidR="006813D9">
            <w:rPr>
              <w:lang w:val="en-GB"/>
            </w:rPr>
            <w:instrText xml:space="preserve"> CITATION Ren \l 2057 </w:instrText>
          </w:r>
          <w:r w:rsidR="006813D9">
            <w:rPr>
              <w:lang w:val="en-GB"/>
            </w:rPr>
            <w:fldChar w:fldCharType="separate"/>
          </w:r>
          <w:r w:rsidR="00931688" w:rsidRPr="00931688">
            <w:rPr>
              <w:noProof/>
              <w:lang w:val="en-GB"/>
            </w:rPr>
            <w:t>[14]</w:t>
          </w:r>
          <w:r w:rsidR="006813D9">
            <w:rPr>
              <w:lang w:val="en-GB"/>
            </w:rPr>
            <w:fldChar w:fldCharType="end"/>
          </w:r>
        </w:sdtContent>
      </w:sdt>
      <w:sdt>
        <w:sdtPr>
          <w:rPr>
            <w:lang w:val="en-GB"/>
          </w:rPr>
          <w:id w:val="-781492307"/>
          <w:citation/>
        </w:sdtPr>
        <w:sdtContent>
          <w:r w:rsidR="006813D9">
            <w:rPr>
              <w:lang w:val="en-GB"/>
            </w:rPr>
            <w:fldChar w:fldCharType="begin"/>
          </w:r>
          <w:r w:rsidR="006813D9">
            <w:rPr>
              <w:lang w:val="en-GB"/>
            </w:rPr>
            <w:instrText xml:space="preserve"> CITATION Ren1 \l 2057 </w:instrText>
          </w:r>
          <w:r w:rsidR="006813D9">
            <w:rPr>
              <w:lang w:val="en-GB"/>
            </w:rPr>
            <w:fldChar w:fldCharType="separate"/>
          </w:r>
          <w:r w:rsidR="00931688">
            <w:rPr>
              <w:noProof/>
              <w:lang w:val="en-GB"/>
            </w:rPr>
            <w:t xml:space="preserve"> </w:t>
          </w:r>
          <w:r w:rsidR="00931688" w:rsidRPr="00931688">
            <w:rPr>
              <w:noProof/>
              <w:lang w:val="en-GB"/>
            </w:rPr>
            <w:t>[15]</w:t>
          </w:r>
          <w:r w:rsidR="006813D9">
            <w:rPr>
              <w:lang w:val="en-GB"/>
            </w:rPr>
            <w:fldChar w:fldCharType="end"/>
          </w:r>
        </w:sdtContent>
      </w:sdt>
      <w:r w:rsidR="001926CE">
        <w:rPr>
          <w:lang w:val="en-GB"/>
        </w:rPr>
        <w:t xml:space="preserve">. A-Frame’s native support for the GLTF standard format </w:t>
      </w:r>
      <w:r w:rsidR="00D203FE">
        <w:rPr>
          <w:lang w:val="en-GB"/>
        </w:rPr>
        <w:t>made the implementation a breeze</w:t>
      </w:r>
      <w:r w:rsidR="007E0DA5">
        <w:rPr>
          <w:lang w:val="en-GB"/>
        </w:rPr>
        <w:t>.</w:t>
      </w:r>
      <w:r w:rsidR="00D353C8">
        <w:rPr>
          <w:lang w:val="en-GB"/>
        </w:rPr>
        <w:t xml:space="preserve"> </w:t>
      </w:r>
      <w:r w:rsidR="00BE6D40">
        <w:rPr>
          <w:lang w:val="en-GB"/>
        </w:rPr>
        <w:t xml:space="preserve">To make </w:t>
      </w:r>
      <w:r w:rsidR="008417EE">
        <w:rPr>
          <w:lang w:val="en-GB"/>
        </w:rPr>
        <w:t xml:space="preserve">the </w:t>
      </w:r>
      <w:r w:rsidR="00346AF8">
        <w:rPr>
          <w:lang w:val="en-GB"/>
        </w:rPr>
        <w:t>world look a bit more complete</w:t>
      </w:r>
      <w:r w:rsidR="004B39FF">
        <w:rPr>
          <w:lang w:val="en-GB"/>
        </w:rPr>
        <w:t xml:space="preserve">, I added </w:t>
      </w:r>
      <w:r w:rsidR="00346AF8">
        <w:rPr>
          <w:lang w:val="en-GB"/>
        </w:rPr>
        <w:t xml:space="preserve">textures </w:t>
      </w:r>
      <w:r w:rsidR="004D2B29">
        <w:rPr>
          <w:lang w:val="en-GB"/>
        </w:rPr>
        <w:t>to</w:t>
      </w:r>
      <w:r w:rsidR="00346AF8">
        <w:rPr>
          <w:lang w:val="en-GB"/>
        </w:rPr>
        <w:t xml:space="preserve"> the roads and</w:t>
      </w:r>
      <w:r w:rsidR="004D2B29">
        <w:rPr>
          <w:lang w:val="en-GB"/>
        </w:rPr>
        <w:t xml:space="preserve"> to</w:t>
      </w:r>
      <w:r w:rsidR="00346AF8">
        <w:rPr>
          <w:lang w:val="en-GB"/>
        </w:rPr>
        <w:t xml:space="preserve"> certain paths. </w:t>
      </w:r>
      <w:r w:rsidR="00C22E59" w:rsidRPr="00C22E59">
        <w:rPr>
          <w:lang w:val="en-GB"/>
        </w:rPr>
        <w:t>I used a dark grey stone pavement texture for the roads and a light grey stone pavement texture for the paths.</w:t>
      </w:r>
      <w:r w:rsidR="002E5648">
        <w:rPr>
          <w:lang w:val="en-GB"/>
        </w:rPr>
        <w:t xml:space="preserve"> </w:t>
      </w:r>
      <w:r w:rsidR="00D17443" w:rsidRPr="00D17443">
        <w:rPr>
          <w:lang w:val="en-GB"/>
        </w:rPr>
        <w:t>A-Frame's native support for textures made the implementation process incredibly simple.</w:t>
      </w:r>
      <w:r w:rsidR="00492B01">
        <w:rPr>
          <w:lang w:val="en-GB"/>
        </w:rPr>
        <w:t xml:space="preserve"> </w:t>
      </w:r>
      <w:r w:rsidR="00492B01" w:rsidRPr="00492B01">
        <w:rPr>
          <w:lang w:val="en-GB"/>
        </w:rPr>
        <w:t>Overall, these enhancements greatly improved the visual quality of the 3D world and made it feel</w:t>
      </w:r>
      <w:r w:rsidR="00C0704D">
        <w:rPr>
          <w:lang w:val="en-GB"/>
        </w:rPr>
        <w:t xml:space="preserve"> like a</w:t>
      </w:r>
      <w:r w:rsidR="00492B01" w:rsidRPr="00492B01">
        <w:rPr>
          <w:lang w:val="en-GB"/>
        </w:rPr>
        <w:t xml:space="preserve"> more immersive</w:t>
      </w:r>
      <w:r w:rsidR="00C0704D">
        <w:rPr>
          <w:lang w:val="en-GB"/>
        </w:rPr>
        <w:t xml:space="preserve"> experience</w:t>
      </w:r>
      <w:r w:rsidR="00492B01" w:rsidRPr="00492B01">
        <w:rPr>
          <w:lang w:val="en-GB"/>
        </w:rPr>
        <w:t>.</w:t>
      </w:r>
    </w:p>
    <w:p w14:paraId="61148AC4" w14:textId="6B0AE368" w:rsidR="00DC2BFD" w:rsidRDefault="005518CB" w:rsidP="00B60ED5">
      <w:pPr>
        <w:ind w:firstLine="0"/>
        <w:rPr>
          <w:rStyle w:val="Heading2Char"/>
          <w:lang w:val="en-GB"/>
        </w:rPr>
      </w:pPr>
      <w:bookmarkStart w:id="17" w:name="_Toc130253342"/>
      <w:r>
        <w:rPr>
          <w:rStyle w:val="Heading2Char"/>
          <w:lang w:val="en-GB"/>
        </w:rPr>
        <w:t xml:space="preserve">3.6 </w:t>
      </w:r>
      <w:r w:rsidR="00E05333">
        <w:rPr>
          <w:rStyle w:val="Heading2Char"/>
          <w:lang w:val="en-GB"/>
        </w:rPr>
        <w:t>Height</w:t>
      </w:r>
      <w:r w:rsidR="00FC0DA3">
        <w:rPr>
          <w:rStyle w:val="Heading2Char"/>
          <w:lang w:val="en-GB"/>
        </w:rPr>
        <w:t xml:space="preserve"> Accurate</w:t>
      </w:r>
      <w:r w:rsidR="00E05333">
        <w:rPr>
          <w:rStyle w:val="Heading2Char"/>
          <w:lang w:val="en-GB"/>
        </w:rPr>
        <w:t xml:space="preserve"> Map</w:t>
      </w:r>
      <w:bookmarkEnd w:id="17"/>
    </w:p>
    <w:p w14:paraId="213D59AF" w14:textId="29E46932" w:rsidR="00F41CD6" w:rsidRDefault="00E05333" w:rsidP="00E05333">
      <w:pPr>
        <w:rPr>
          <w:lang w:val="en-GB"/>
        </w:rPr>
      </w:pPr>
      <w:r>
        <w:rPr>
          <w:lang w:val="en-GB"/>
        </w:rPr>
        <w:t xml:space="preserve">A feature that could be </w:t>
      </w:r>
      <w:r w:rsidR="00403FAA">
        <w:rPr>
          <w:lang w:val="en-GB"/>
        </w:rPr>
        <w:t>extremely helpful for people navigating using a 3D map</w:t>
      </w:r>
      <w:r w:rsidR="00C7602C">
        <w:rPr>
          <w:lang w:val="en-GB"/>
        </w:rPr>
        <w:t xml:space="preserve"> is a </w:t>
      </w:r>
      <w:r w:rsidR="00AD6C46">
        <w:rPr>
          <w:lang w:val="en-GB"/>
        </w:rPr>
        <w:t>height-accurate</w:t>
      </w:r>
      <w:r w:rsidR="00C7602C">
        <w:rPr>
          <w:lang w:val="en-GB"/>
        </w:rPr>
        <w:t xml:space="preserve"> map. </w:t>
      </w:r>
      <w:r w:rsidR="00B82100">
        <w:rPr>
          <w:lang w:val="en-GB"/>
        </w:rPr>
        <w:t xml:space="preserve">I was successful in implementing this feature </w:t>
      </w:r>
      <w:r w:rsidR="00572CF3">
        <w:rPr>
          <w:lang w:val="en-GB"/>
        </w:rPr>
        <w:t>but, in the end, I decided to remove it as I was unable to make it</w:t>
      </w:r>
      <w:r w:rsidR="00696BE5">
        <w:rPr>
          <w:lang w:val="en-GB"/>
        </w:rPr>
        <w:t xml:space="preserve"> </w:t>
      </w:r>
      <w:r w:rsidR="00DF0F44">
        <w:rPr>
          <w:lang w:val="en-GB"/>
        </w:rPr>
        <w:t xml:space="preserve">look good </w:t>
      </w:r>
      <w:r w:rsidR="00696BE5">
        <w:rPr>
          <w:lang w:val="en-GB"/>
        </w:rPr>
        <w:t>visually</w:t>
      </w:r>
      <w:r w:rsidR="00DF0F44">
        <w:rPr>
          <w:lang w:val="en-GB"/>
        </w:rPr>
        <w:t xml:space="preserve"> and the performance was suffering</w:t>
      </w:r>
      <w:r w:rsidR="00696BE5">
        <w:rPr>
          <w:lang w:val="en-GB"/>
        </w:rPr>
        <w:t>.</w:t>
      </w:r>
    </w:p>
    <w:p w14:paraId="727A0514" w14:textId="53EEE3D1" w:rsidR="00E05333" w:rsidRDefault="006E7280" w:rsidP="00E05333">
      <w:pPr>
        <w:rPr>
          <w:lang w:val="en-GB"/>
        </w:rPr>
      </w:pPr>
      <w:r>
        <w:rPr>
          <w:lang w:val="en-GB"/>
        </w:rPr>
        <w:t xml:space="preserve">My implementation used a pre-downloaded </w:t>
      </w:r>
      <w:r w:rsidR="00213606">
        <w:rPr>
          <w:lang w:val="en-GB"/>
        </w:rPr>
        <w:t>GeoTIFF file</w:t>
      </w:r>
      <w:r w:rsidR="0003174F">
        <w:rPr>
          <w:lang w:val="en-GB"/>
        </w:rPr>
        <w:t xml:space="preserve"> of the Lancaster University </w:t>
      </w:r>
      <w:r w:rsidR="00456E7A">
        <w:rPr>
          <w:lang w:val="en-GB"/>
        </w:rPr>
        <w:t>c</w:t>
      </w:r>
      <w:r w:rsidR="0003174F">
        <w:rPr>
          <w:lang w:val="en-GB"/>
        </w:rPr>
        <w:t>ampus</w:t>
      </w:r>
      <w:r w:rsidR="00213606">
        <w:rPr>
          <w:lang w:val="en-GB"/>
        </w:rPr>
        <w:t xml:space="preserve">, which is a format for storing geographic </w:t>
      </w:r>
      <w:r w:rsidR="00C9568C">
        <w:rPr>
          <w:lang w:val="en-GB"/>
        </w:rPr>
        <w:t>information in a TIFF.</w:t>
      </w:r>
      <w:r w:rsidR="00774B2C">
        <w:rPr>
          <w:lang w:val="en-GB"/>
        </w:rPr>
        <w:t xml:space="preserve"> </w:t>
      </w:r>
      <w:r w:rsidR="00CB4D69">
        <w:rPr>
          <w:lang w:val="en-GB"/>
        </w:rPr>
        <w:t xml:space="preserve">To parse the </w:t>
      </w:r>
      <w:r w:rsidR="0002522A">
        <w:rPr>
          <w:lang w:val="en-GB"/>
        </w:rPr>
        <w:t>GeoTIFF</w:t>
      </w:r>
      <w:r w:rsidR="00CB4D69">
        <w:rPr>
          <w:lang w:val="en-GB"/>
        </w:rPr>
        <w:t xml:space="preserve">, I implemented </w:t>
      </w:r>
      <w:r w:rsidR="0073273A">
        <w:rPr>
          <w:lang w:val="en-GB"/>
        </w:rPr>
        <w:t xml:space="preserve">a small library called geotiff.js. This allowed me to read the file and get the </w:t>
      </w:r>
      <w:r w:rsidR="008028DD">
        <w:rPr>
          <w:lang w:val="en-GB"/>
        </w:rPr>
        <w:t>heights of every 2m area. The GeoTIFF file was 2500x2500 pixels big</w:t>
      </w:r>
      <w:r w:rsidR="007D072D">
        <w:rPr>
          <w:lang w:val="en-GB"/>
        </w:rPr>
        <w:t xml:space="preserve">, it covered a </w:t>
      </w:r>
      <w:r w:rsidR="00B04B06">
        <w:rPr>
          <w:lang w:val="en-GB"/>
        </w:rPr>
        <w:t>5000-metre</w:t>
      </w:r>
      <w:r w:rsidR="007D072D">
        <w:rPr>
          <w:lang w:val="en-GB"/>
        </w:rPr>
        <w:t xml:space="preserve"> squared area, and </w:t>
      </w:r>
      <w:r w:rsidR="008028DD">
        <w:rPr>
          <w:lang w:val="en-GB"/>
        </w:rPr>
        <w:t xml:space="preserve">each pixel represented </w:t>
      </w:r>
      <w:r w:rsidR="00FA3778">
        <w:rPr>
          <w:lang w:val="en-GB"/>
        </w:rPr>
        <w:t xml:space="preserve">the </w:t>
      </w:r>
      <w:r w:rsidR="008028DD">
        <w:rPr>
          <w:lang w:val="en-GB"/>
        </w:rPr>
        <w:t>height</w:t>
      </w:r>
      <w:r w:rsidR="00FA3778">
        <w:rPr>
          <w:lang w:val="en-GB"/>
        </w:rPr>
        <w:t xml:space="preserve"> of that point in the real world.</w:t>
      </w:r>
      <w:r w:rsidR="000C37AC">
        <w:rPr>
          <w:lang w:val="en-GB"/>
        </w:rPr>
        <w:t xml:space="preserve"> </w:t>
      </w:r>
      <w:r w:rsidR="000C37AC">
        <w:rPr>
          <w:lang w:val="en-GB"/>
        </w:rPr>
        <w:lastRenderedPageBreak/>
        <w:t>I then took the grid of heights and connected them using</w:t>
      </w:r>
      <w:r w:rsidR="0048460C">
        <w:rPr>
          <w:lang w:val="en-GB"/>
        </w:rPr>
        <w:t xml:space="preserve"> A-Frame</w:t>
      </w:r>
      <w:r w:rsidR="000C37AC">
        <w:rPr>
          <w:lang w:val="en-GB"/>
        </w:rPr>
        <w:t xml:space="preserve"> triangles</w:t>
      </w:r>
      <w:r w:rsidR="0048460C">
        <w:rPr>
          <w:lang w:val="en-GB"/>
        </w:rPr>
        <w:t xml:space="preserve">. This allowed me to render a </w:t>
      </w:r>
      <w:r w:rsidR="00AD6C46">
        <w:rPr>
          <w:lang w:val="en-GB"/>
        </w:rPr>
        <w:t>height-accurate</w:t>
      </w:r>
      <w:r w:rsidR="0048460C">
        <w:rPr>
          <w:lang w:val="en-GB"/>
        </w:rPr>
        <w:t xml:space="preserve"> map of the </w:t>
      </w:r>
      <w:r w:rsidR="00456E7A">
        <w:rPr>
          <w:lang w:val="en-GB"/>
        </w:rPr>
        <w:t>university</w:t>
      </w:r>
      <w:r w:rsidR="0048460C">
        <w:rPr>
          <w:lang w:val="en-GB"/>
        </w:rPr>
        <w:t xml:space="preserve"> </w:t>
      </w:r>
      <w:r w:rsidR="00456E7A">
        <w:rPr>
          <w:lang w:val="en-GB"/>
        </w:rPr>
        <w:t>c</w:t>
      </w:r>
      <w:r w:rsidR="0048460C">
        <w:rPr>
          <w:lang w:val="en-GB"/>
        </w:rPr>
        <w:t>ampus.</w:t>
      </w:r>
    </w:p>
    <w:p w14:paraId="6E8E8A7F" w14:textId="6210ACA4" w:rsidR="00C9513C" w:rsidRDefault="00C9513C" w:rsidP="00E05333">
      <w:pPr>
        <w:rPr>
          <w:lang w:val="en-GB"/>
        </w:rPr>
      </w:pPr>
      <w:r>
        <w:rPr>
          <w:lang w:val="en-GB"/>
        </w:rPr>
        <w:t xml:space="preserve">However, </w:t>
      </w:r>
      <w:r w:rsidR="00F41CD6">
        <w:rPr>
          <w:lang w:val="en-GB"/>
        </w:rPr>
        <w:t xml:space="preserve">as alluded to earlier, </w:t>
      </w:r>
      <w:r>
        <w:rPr>
          <w:lang w:val="en-GB"/>
        </w:rPr>
        <w:t>there were several issues with my implementation of it.</w:t>
      </w:r>
      <w:r w:rsidR="00407715">
        <w:rPr>
          <w:lang w:val="en-GB"/>
        </w:rPr>
        <w:t xml:space="preserve"> One of the big issues I faced that resulted in </w:t>
      </w:r>
      <w:r w:rsidR="00405F8C">
        <w:rPr>
          <w:lang w:val="en-GB"/>
        </w:rPr>
        <w:t xml:space="preserve">the feature </w:t>
      </w:r>
      <w:r w:rsidR="00407715">
        <w:rPr>
          <w:lang w:val="en-GB"/>
        </w:rPr>
        <w:t>being removed was that the ground was clipping through the roads and paths that I had placed.</w:t>
      </w:r>
      <w:r w:rsidR="00312CE0">
        <w:rPr>
          <w:lang w:val="en-GB"/>
        </w:rPr>
        <w:t xml:space="preserve"> </w:t>
      </w:r>
      <w:ins w:id="18" w:author="Gray, Kez" w:date="2023-03-19T03:30:00Z">
        <w:r w:rsidR="00312CE0">
          <w:rPr>
            <w:lang w:val="en-GB"/>
          </w:rPr>
          <w:t>Not finished.</w:t>
        </w:r>
      </w:ins>
    </w:p>
    <w:p w14:paraId="4FDCF2A9" w14:textId="6F72A9BB" w:rsidR="00312CE0" w:rsidRDefault="00312CE0" w:rsidP="00E05333">
      <w:pPr>
        <w:rPr>
          <w:lang w:val="en-GB"/>
        </w:rPr>
      </w:pPr>
      <w:r>
        <w:rPr>
          <w:lang w:val="en-GB"/>
        </w:rPr>
        <w:t xml:space="preserve">Another issue was </w:t>
      </w:r>
      <w:r w:rsidR="00681BF2">
        <w:rPr>
          <w:lang w:val="en-GB"/>
        </w:rPr>
        <w:t xml:space="preserve">the performance hit for drawing so many triangles. </w:t>
      </w:r>
      <w:ins w:id="19" w:author="Gray, Kez" w:date="2023-03-19T03:30:00Z">
        <w:r w:rsidR="00681BF2">
          <w:rPr>
            <w:lang w:val="en-GB"/>
          </w:rPr>
          <w:t>Talk about trying to use geometry merging and instanced meshing to so</w:t>
        </w:r>
      </w:ins>
      <w:ins w:id="20" w:author="Gray, Kez" w:date="2023-03-19T03:31:00Z">
        <w:r w:rsidR="00681BF2">
          <w:rPr>
            <w:lang w:val="en-GB"/>
          </w:rPr>
          <w:t>lve this problem.</w:t>
        </w:r>
      </w:ins>
    </w:p>
    <w:p w14:paraId="11D39C67" w14:textId="50EF4AF1" w:rsidR="005B4331" w:rsidRPr="0083081D" w:rsidRDefault="006E4412" w:rsidP="0083081D">
      <w:pPr>
        <w:rPr>
          <w:lang w:val="en-GB"/>
        </w:rPr>
      </w:pPr>
      <w:r>
        <w:rPr>
          <w:lang w:val="en-GB"/>
        </w:rPr>
        <w:t xml:space="preserve">This feature would be </w:t>
      </w:r>
      <w:r w:rsidR="00476AC1">
        <w:rPr>
          <w:lang w:val="en-GB"/>
        </w:rPr>
        <w:t>an excellent feature</w:t>
      </w:r>
      <w:r w:rsidR="00587424">
        <w:rPr>
          <w:lang w:val="en-GB"/>
        </w:rPr>
        <w:t xml:space="preserve"> to include in a 3D map as it </w:t>
      </w:r>
      <w:r w:rsidR="00A84D04">
        <w:rPr>
          <w:lang w:val="en-GB"/>
        </w:rPr>
        <w:t>would</w:t>
      </w:r>
      <w:r w:rsidR="00A84D04" w:rsidRPr="00A84D04">
        <w:rPr>
          <w:lang w:val="en-GB"/>
        </w:rPr>
        <w:t xml:space="preserve"> give users a better understanding of the elevation changes in their path and provide a more accurate representation of the terrain</w:t>
      </w:r>
      <w:r w:rsidR="00B40A2D">
        <w:rPr>
          <w:lang w:val="en-GB"/>
        </w:rPr>
        <w:t>.</w:t>
      </w:r>
      <w:r w:rsidR="005B4331">
        <w:rPr>
          <w:lang w:val="en-GB"/>
        </w:rPr>
        <w:br w:type="page"/>
      </w:r>
    </w:p>
    <w:p w14:paraId="52056984" w14:textId="75E94A48" w:rsidR="007C6718" w:rsidRPr="007C45F7" w:rsidRDefault="002160CC" w:rsidP="000B62D5">
      <w:pPr>
        <w:pStyle w:val="Heading1"/>
        <w:rPr>
          <w:lang w:val="en-GB"/>
        </w:rPr>
      </w:pPr>
      <w:bookmarkStart w:id="21" w:name="_Toc130253343"/>
      <w:r w:rsidRPr="007C45F7">
        <w:rPr>
          <w:lang w:val="en-GB"/>
        </w:rPr>
        <w:lastRenderedPageBreak/>
        <w:t>Chapter 4. User Study</w:t>
      </w:r>
      <w:bookmarkEnd w:id="21"/>
    </w:p>
    <w:p w14:paraId="4A903632" w14:textId="3729D6A2" w:rsidR="004737AB" w:rsidRDefault="001574EC" w:rsidP="007F10C6">
      <w:pPr>
        <w:rPr>
          <w:lang w:val="en-GB"/>
        </w:rPr>
      </w:pPr>
      <w:r w:rsidRPr="001574EC">
        <w:rPr>
          <w:lang w:val="en-GB"/>
        </w:rPr>
        <w:t>With the aim of</w:t>
      </w:r>
      <w:r w:rsidR="00A716BF">
        <w:rPr>
          <w:lang w:val="en-GB"/>
        </w:rPr>
        <w:t xml:space="preserve"> analys</w:t>
      </w:r>
      <w:r w:rsidR="00104DFF">
        <w:rPr>
          <w:lang w:val="en-GB"/>
        </w:rPr>
        <w:t xml:space="preserve">ing </w:t>
      </w:r>
      <w:r w:rsidR="00A716BF">
        <w:rPr>
          <w:lang w:val="en-GB"/>
        </w:rPr>
        <w:t xml:space="preserve">the effectiveness of a 3D </w:t>
      </w:r>
      <w:r w:rsidR="00585DDF">
        <w:rPr>
          <w:lang w:val="en-GB"/>
        </w:rPr>
        <w:t xml:space="preserve">map and navigation system, a user study was </w:t>
      </w:r>
      <w:r w:rsidR="00D87229">
        <w:rPr>
          <w:lang w:val="en-GB"/>
        </w:rPr>
        <w:t>conducted</w:t>
      </w:r>
      <w:r w:rsidR="00585DDF">
        <w:rPr>
          <w:lang w:val="en-GB"/>
        </w:rPr>
        <w:t xml:space="preserve"> on my implementation of such a system.</w:t>
      </w:r>
      <w:r w:rsidR="00A86474">
        <w:rPr>
          <w:lang w:val="en-GB"/>
        </w:rPr>
        <w:t xml:space="preserve"> </w:t>
      </w:r>
      <w:r w:rsidR="00E526AA" w:rsidRPr="00E526AA">
        <w:rPr>
          <w:lang w:val="en-GB"/>
        </w:rPr>
        <w:t xml:space="preserve">The study involved asking participants to walk to two locations on campus while using the application for one walk and not using it for the other. This approach allowed for a comparison </w:t>
      </w:r>
      <w:r w:rsidR="009D1109">
        <w:rPr>
          <w:lang w:val="en-GB"/>
        </w:rPr>
        <w:t xml:space="preserve">of the routes that </w:t>
      </w:r>
      <w:r w:rsidR="0003076D">
        <w:rPr>
          <w:lang w:val="en-GB"/>
        </w:rPr>
        <w:t>the participants took versus the route the application took them.</w:t>
      </w:r>
      <w:r w:rsidR="00E526AA">
        <w:rPr>
          <w:lang w:val="en-GB"/>
        </w:rPr>
        <w:t xml:space="preserve"> </w:t>
      </w:r>
      <w:r w:rsidR="007C6718" w:rsidRPr="007C45F7">
        <w:rPr>
          <w:lang w:val="en-GB"/>
        </w:rPr>
        <w:t xml:space="preserve">The first place they </w:t>
      </w:r>
      <w:r w:rsidR="00D27C17" w:rsidRPr="007C45F7">
        <w:rPr>
          <w:lang w:val="en-GB"/>
        </w:rPr>
        <w:t>were</w:t>
      </w:r>
      <w:r w:rsidR="007C6718" w:rsidRPr="007C45F7">
        <w:rPr>
          <w:lang w:val="en-GB"/>
        </w:rPr>
        <w:t xml:space="preserve"> instructed to walk to </w:t>
      </w:r>
      <w:r w:rsidR="00D27C17" w:rsidRPr="007C45F7">
        <w:rPr>
          <w:lang w:val="en-GB"/>
        </w:rPr>
        <w:t xml:space="preserve">was </w:t>
      </w:r>
      <w:r w:rsidR="007C6718" w:rsidRPr="007C45F7">
        <w:rPr>
          <w:lang w:val="en-GB"/>
        </w:rPr>
        <w:t>Barker House Farm located in the Cartmel college area.</w:t>
      </w:r>
      <w:r w:rsidR="003C5A80" w:rsidRPr="007C45F7">
        <w:rPr>
          <w:lang w:val="en-GB"/>
        </w:rPr>
        <w:t xml:space="preserve"> </w:t>
      </w:r>
      <w:r w:rsidR="001F688E" w:rsidRPr="007C45F7">
        <w:rPr>
          <w:lang w:val="en-GB"/>
        </w:rPr>
        <w:t xml:space="preserve">The second place </w:t>
      </w:r>
      <w:r w:rsidR="00D27C17" w:rsidRPr="007C45F7">
        <w:rPr>
          <w:lang w:val="en-GB"/>
        </w:rPr>
        <w:t>was</w:t>
      </w:r>
      <w:r w:rsidR="001F688E" w:rsidRPr="007C45F7">
        <w:rPr>
          <w:lang w:val="en-GB"/>
        </w:rPr>
        <w:t xml:space="preserve"> Hawkshead which is a </w:t>
      </w:r>
      <w:r w:rsidR="00BF36AE" w:rsidRPr="007C45F7">
        <w:rPr>
          <w:lang w:val="en-GB"/>
        </w:rPr>
        <w:t>residential</w:t>
      </w:r>
      <w:r w:rsidR="001F688E" w:rsidRPr="007C45F7">
        <w:rPr>
          <w:lang w:val="en-GB"/>
        </w:rPr>
        <w:t xml:space="preserve"> building in Furness </w:t>
      </w:r>
      <w:r w:rsidR="00E924FD" w:rsidRPr="007C45F7">
        <w:rPr>
          <w:lang w:val="en-GB"/>
        </w:rPr>
        <w:t>college.</w:t>
      </w:r>
      <w:r w:rsidR="003002FF">
        <w:rPr>
          <w:lang w:val="en-GB"/>
        </w:rPr>
        <w:t xml:space="preserve"> </w:t>
      </w:r>
      <w:r w:rsidR="0016722F" w:rsidRPr="007C45F7">
        <w:rPr>
          <w:lang w:val="en-GB"/>
        </w:rPr>
        <w:t xml:space="preserve">For the walk not using the application, if they </w:t>
      </w:r>
      <w:r w:rsidR="006C013D" w:rsidRPr="007C45F7">
        <w:rPr>
          <w:lang w:val="en-GB"/>
        </w:rPr>
        <w:t>did</w:t>
      </w:r>
      <w:r w:rsidR="0016722F" w:rsidRPr="007C45F7">
        <w:rPr>
          <w:lang w:val="en-GB"/>
        </w:rPr>
        <w:t xml:space="preserve"> not know where either Barker House Farm or Hawkshead is, </w:t>
      </w:r>
      <w:r w:rsidR="00FC3009" w:rsidRPr="007C45F7">
        <w:rPr>
          <w:lang w:val="en-GB"/>
        </w:rPr>
        <w:t xml:space="preserve">that walk </w:t>
      </w:r>
      <w:r w:rsidR="006C013D" w:rsidRPr="007C45F7">
        <w:rPr>
          <w:lang w:val="en-GB"/>
        </w:rPr>
        <w:t>was</w:t>
      </w:r>
      <w:r w:rsidR="00FC3009" w:rsidRPr="007C45F7">
        <w:rPr>
          <w:lang w:val="en-GB"/>
        </w:rPr>
        <w:t xml:space="preserve"> skipped and the next walk or the interview </w:t>
      </w:r>
      <w:r w:rsidR="006C013D" w:rsidRPr="007C45F7">
        <w:rPr>
          <w:lang w:val="en-GB"/>
        </w:rPr>
        <w:t>was</w:t>
      </w:r>
      <w:r w:rsidR="00FC3009" w:rsidRPr="007C45F7">
        <w:rPr>
          <w:lang w:val="en-GB"/>
        </w:rPr>
        <w:t xml:space="preserve"> completed.</w:t>
      </w:r>
    </w:p>
    <w:p w14:paraId="38947D9C" w14:textId="15E73513" w:rsidR="001C682C" w:rsidRDefault="006F4A07" w:rsidP="007F10C6">
      <w:pPr>
        <w:rPr>
          <w:b/>
          <w:bCs/>
          <w:lang w:val="en-GB"/>
        </w:rPr>
      </w:pPr>
      <w:r w:rsidRPr="006C2EE3">
        <w:t xml:space="preserve">In total, five </w:t>
      </w:r>
      <w:r w:rsidR="00085541" w:rsidRPr="006C2EE3">
        <w:t>participants</w:t>
      </w:r>
      <w:r w:rsidRPr="006C2EE3">
        <w:t xml:space="preserve"> </w:t>
      </w:r>
      <w:r w:rsidR="00F8470D" w:rsidRPr="006C2EE3">
        <w:t>partook in the study.</w:t>
      </w:r>
      <w:r w:rsidR="00F8470D">
        <w:rPr>
          <w:b/>
          <w:bCs/>
          <w:lang w:val="en-GB"/>
        </w:rPr>
        <w:t xml:space="preserve"> </w:t>
      </w:r>
      <w:r w:rsidR="001C682C" w:rsidRPr="001C682C">
        <w:rPr>
          <w:lang w:val="en-GB"/>
        </w:rPr>
        <w:t>The</w:t>
      </w:r>
      <w:r w:rsidR="00F8470D">
        <w:rPr>
          <w:b/>
          <w:bCs/>
          <w:lang w:val="en-GB"/>
        </w:rPr>
        <w:t>se</w:t>
      </w:r>
      <w:r w:rsidR="001C682C" w:rsidRPr="001C682C">
        <w:rPr>
          <w:lang w:val="en-GB"/>
        </w:rPr>
        <w:t xml:space="preserve"> participants were selected from the student population at the university</w:t>
      </w:r>
      <w:r w:rsidR="004102C4">
        <w:rPr>
          <w:lang w:val="en-GB"/>
        </w:rPr>
        <w:t xml:space="preserve"> via </w:t>
      </w:r>
      <w:r w:rsidR="001E4E5E" w:rsidRPr="001E4E5E">
        <w:rPr>
          <w:lang w:val="en-GB"/>
        </w:rPr>
        <w:t>an SCC announcement on the study participation forum and b</w:t>
      </w:r>
      <w:r w:rsidR="001E4E5E" w:rsidRPr="006C2EE3">
        <w:t xml:space="preserve">y word of mouth. </w:t>
      </w:r>
    </w:p>
    <w:p w14:paraId="3F9803F6" w14:textId="0275EEA3" w:rsidR="00322D48" w:rsidRDefault="00AE4B89" w:rsidP="00AE4B89">
      <w:pPr>
        <w:pStyle w:val="Heading2"/>
        <w:rPr>
          <w:lang w:val="en-GB"/>
        </w:rPr>
      </w:pPr>
      <w:bookmarkStart w:id="22" w:name="_Toc130253344"/>
      <w:r>
        <w:rPr>
          <w:lang w:val="en-GB"/>
        </w:rPr>
        <w:t xml:space="preserve">4.1 </w:t>
      </w:r>
      <w:r w:rsidR="00A71F36" w:rsidRPr="007C45F7">
        <w:rPr>
          <w:lang w:val="en-GB"/>
        </w:rPr>
        <w:t xml:space="preserve">Explanation of </w:t>
      </w:r>
      <w:r w:rsidR="003250CA" w:rsidRPr="007C45F7">
        <w:rPr>
          <w:lang w:val="en-GB"/>
        </w:rPr>
        <w:t>M</w:t>
      </w:r>
      <w:r w:rsidR="00A71F36" w:rsidRPr="007C45F7">
        <w:rPr>
          <w:lang w:val="en-GB"/>
        </w:rPr>
        <w:t xml:space="preserve">ethodology for </w:t>
      </w:r>
      <w:r w:rsidR="003250CA" w:rsidRPr="007C45F7">
        <w:rPr>
          <w:lang w:val="en-GB"/>
        </w:rPr>
        <w:t>D</w:t>
      </w:r>
      <w:r w:rsidR="00A71F36" w:rsidRPr="007C45F7">
        <w:rPr>
          <w:lang w:val="en-GB"/>
        </w:rPr>
        <w:t xml:space="preserve">ata </w:t>
      </w:r>
      <w:r w:rsidR="003250CA" w:rsidRPr="007C45F7">
        <w:rPr>
          <w:lang w:val="en-GB"/>
        </w:rPr>
        <w:t>C</w:t>
      </w:r>
      <w:r w:rsidR="00A71F36" w:rsidRPr="007C45F7">
        <w:rPr>
          <w:lang w:val="en-GB"/>
        </w:rPr>
        <w:t>ollection</w:t>
      </w:r>
      <w:bookmarkEnd w:id="22"/>
    </w:p>
    <w:p w14:paraId="05CA4A1D" w14:textId="14953042" w:rsidR="009306D6" w:rsidRDefault="00D10B21" w:rsidP="002263CF">
      <w:pPr>
        <w:rPr>
          <w:lang w:val="en-GB"/>
        </w:rPr>
      </w:pPr>
      <w:r w:rsidRPr="006C2EE3">
        <w:t>The study was conducted using a mixed-methods approach, incorporating both quantitative and qualitative data collection techniques.</w:t>
      </w:r>
      <w:r w:rsidR="009306D6" w:rsidRPr="009306D6">
        <w:rPr>
          <w:lang w:val="en-GB"/>
        </w:rPr>
        <w:t xml:space="preserve"> </w:t>
      </w:r>
      <w:r w:rsidR="009306D6">
        <w:rPr>
          <w:lang w:val="en-GB"/>
        </w:rPr>
        <w:t>In order to collect quantitative data, an Apple Watch was used to record the routes of the walks. This data was helpful to analyse the efficacy of the implemented navigation system.</w:t>
      </w:r>
      <w:r w:rsidR="002263CF">
        <w:rPr>
          <w:lang w:val="en-GB"/>
        </w:rPr>
        <w:t xml:space="preserve"> On the other hand, </w:t>
      </w:r>
      <w:r w:rsidR="005C23A4">
        <w:rPr>
          <w:lang w:val="en-GB"/>
        </w:rPr>
        <w:t>observations of</w:t>
      </w:r>
      <w:r w:rsidR="002263CF">
        <w:rPr>
          <w:lang w:val="en-GB"/>
        </w:rPr>
        <w:t xml:space="preserve"> the participants us</w:t>
      </w:r>
      <w:r w:rsidR="00974A6E">
        <w:rPr>
          <w:lang w:val="en-GB"/>
        </w:rPr>
        <w:t>ing</w:t>
      </w:r>
      <w:r w:rsidR="002263CF">
        <w:rPr>
          <w:lang w:val="en-GB"/>
        </w:rPr>
        <w:t xml:space="preserve"> the application and </w:t>
      </w:r>
      <w:r w:rsidR="005C23A4">
        <w:rPr>
          <w:lang w:val="en-GB"/>
        </w:rPr>
        <w:t>an interview</w:t>
      </w:r>
      <w:r w:rsidR="002263CF">
        <w:rPr>
          <w:lang w:val="en-GB"/>
        </w:rPr>
        <w:t xml:space="preserve"> afterwards were used to collect </w:t>
      </w:r>
      <w:r w:rsidR="00AD6C46">
        <w:rPr>
          <w:lang w:val="en-GB"/>
        </w:rPr>
        <w:t>qualitative</w:t>
      </w:r>
      <w:r w:rsidR="002263CF">
        <w:rPr>
          <w:lang w:val="en-GB"/>
        </w:rPr>
        <w:t xml:space="preserve"> data on the user experience. Combining these two methods of data collection allows for a more complete understanding of the system’s effectiveness in the real world.</w:t>
      </w:r>
    </w:p>
    <w:p w14:paraId="04E710C2" w14:textId="6C3E2891" w:rsidR="00392AB8" w:rsidRDefault="00392AB8" w:rsidP="002263CF">
      <w:pPr>
        <w:rPr>
          <w:lang w:val="en-GB"/>
        </w:rPr>
      </w:pPr>
      <w:r>
        <w:rPr>
          <w:lang w:val="en-GB"/>
        </w:rPr>
        <w:t xml:space="preserve">By asking the participant to </w:t>
      </w:r>
      <w:r w:rsidR="00671AAC">
        <w:rPr>
          <w:lang w:val="en-GB"/>
        </w:rPr>
        <w:t>think aloud</w:t>
      </w:r>
      <w:r>
        <w:rPr>
          <w:lang w:val="en-GB"/>
        </w:rPr>
        <w:t xml:space="preserve"> during the walk</w:t>
      </w:r>
      <w:r w:rsidR="007B01D8">
        <w:rPr>
          <w:lang w:val="en-GB"/>
        </w:rPr>
        <w:t xml:space="preserve">, it </w:t>
      </w:r>
      <w:r w:rsidR="005961B4">
        <w:rPr>
          <w:lang w:val="en-GB"/>
        </w:rPr>
        <w:t>e</w:t>
      </w:r>
      <w:r w:rsidR="005961B4" w:rsidRPr="005961B4">
        <w:rPr>
          <w:lang w:val="en-GB"/>
        </w:rPr>
        <w:t>ncouraged</w:t>
      </w:r>
      <w:r w:rsidR="005961B4">
        <w:rPr>
          <w:lang w:val="en-GB"/>
        </w:rPr>
        <w:t xml:space="preserve"> </w:t>
      </w:r>
      <w:r w:rsidR="007B01D8">
        <w:rPr>
          <w:lang w:val="en-GB"/>
        </w:rPr>
        <w:t xml:space="preserve">them to voice their </w:t>
      </w:r>
      <w:r w:rsidR="00C16D7B">
        <w:rPr>
          <w:lang w:val="en-GB"/>
        </w:rPr>
        <w:t xml:space="preserve">thoughts </w:t>
      </w:r>
      <w:r w:rsidR="007B01D8">
        <w:rPr>
          <w:lang w:val="en-GB"/>
        </w:rPr>
        <w:t xml:space="preserve">in </w:t>
      </w:r>
      <w:r w:rsidR="00AD6C46">
        <w:rPr>
          <w:lang w:val="en-GB"/>
        </w:rPr>
        <w:t>real time</w:t>
      </w:r>
      <w:r w:rsidR="007B01D8">
        <w:rPr>
          <w:lang w:val="en-GB"/>
        </w:rPr>
        <w:t xml:space="preserve"> as the</w:t>
      </w:r>
      <w:r w:rsidR="008669F3">
        <w:rPr>
          <w:lang w:val="en-GB"/>
        </w:rPr>
        <w:t xml:space="preserve">y used </w:t>
      </w:r>
      <w:r w:rsidR="00671AAC">
        <w:rPr>
          <w:lang w:val="en-GB"/>
        </w:rPr>
        <w:t>the</w:t>
      </w:r>
      <w:r w:rsidR="008669F3">
        <w:rPr>
          <w:lang w:val="en-GB"/>
        </w:rPr>
        <w:t xml:space="preserve"> application.</w:t>
      </w:r>
      <w:r w:rsidR="007B492F">
        <w:rPr>
          <w:lang w:val="en-GB"/>
        </w:rPr>
        <w:t xml:space="preserve"> This allowed for a more human-like interaction as I walked with them</w:t>
      </w:r>
      <w:r w:rsidR="00FE4CE7">
        <w:rPr>
          <w:lang w:val="en-GB"/>
        </w:rPr>
        <w:t xml:space="preserve">, netting the benefit of </w:t>
      </w:r>
      <w:r w:rsidR="00C84783">
        <w:rPr>
          <w:lang w:val="en-GB"/>
        </w:rPr>
        <w:t xml:space="preserve">a more calm, relaxed environment </w:t>
      </w:r>
      <w:r w:rsidR="005D7735">
        <w:rPr>
          <w:lang w:val="en-GB"/>
        </w:rPr>
        <w:t>which can elicit more of their</w:t>
      </w:r>
      <w:r w:rsidR="00C16D7B">
        <w:rPr>
          <w:lang w:val="en-GB"/>
        </w:rPr>
        <w:t xml:space="preserve"> opinion</w:t>
      </w:r>
      <w:r w:rsidR="00157FCC">
        <w:rPr>
          <w:lang w:val="en-GB"/>
        </w:rPr>
        <w:t>s</w:t>
      </w:r>
      <w:r w:rsidR="005D7735">
        <w:rPr>
          <w:lang w:val="en-GB"/>
        </w:rPr>
        <w:t>.</w:t>
      </w:r>
      <w:r w:rsidR="00037771">
        <w:rPr>
          <w:lang w:val="en-GB"/>
        </w:rPr>
        <w:t xml:space="preserve"> It also helped me to better understand their perspective</w:t>
      </w:r>
      <w:r w:rsidR="00283B91">
        <w:rPr>
          <w:lang w:val="en-GB"/>
        </w:rPr>
        <w:t xml:space="preserve"> and thought </w:t>
      </w:r>
      <w:r w:rsidR="00671AAC">
        <w:rPr>
          <w:lang w:val="en-GB"/>
        </w:rPr>
        <w:t>processes</w:t>
      </w:r>
      <w:r w:rsidR="00283B91">
        <w:rPr>
          <w:lang w:val="en-GB"/>
        </w:rPr>
        <w:t>.</w:t>
      </w:r>
      <w:r w:rsidR="008110C9">
        <w:rPr>
          <w:lang w:val="en-GB"/>
        </w:rPr>
        <w:t xml:space="preserve"> </w:t>
      </w:r>
      <w:r w:rsidR="00190169">
        <w:rPr>
          <w:lang w:val="en-GB"/>
        </w:rPr>
        <w:t xml:space="preserve">Any </w:t>
      </w:r>
      <w:r w:rsidR="00190169" w:rsidRPr="005D15D6">
        <w:rPr>
          <w:lang w:val="en-GB"/>
        </w:rPr>
        <w:t>issues</w:t>
      </w:r>
      <w:r w:rsidR="00190169">
        <w:rPr>
          <w:lang w:val="en-GB"/>
        </w:rPr>
        <w:t xml:space="preserve"> or</w:t>
      </w:r>
      <w:r w:rsidR="00190169" w:rsidRPr="005D15D6">
        <w:rPr>
          <w:lang w:val="en-GB"/>
        </w:rPr>
        <w:t xml:space="preserve"> difficulties </w:t>
      </w:r>
      <w:r w:rsidR="00B41B14" w:rsidRPr="005D15D6">
        <w:rPr>
          <w:lang w:val="en-GB"/>
        </w:rPr>
        <w:t>encountered,</w:t>
      </w:r>
      <w:r w:rsidR="00630F32">
        <w:rPr>
          <w:lang w:val="en-GB"/>
        </w:rPr>
        <w:t xml:space="preserve"> or any important </w:t>
      </w:r>
      <w:r w:rsidR="00B41B14">
        <w:rPr>
          <w:lang w:val="en-GB"/>
        </w:rPr>
        <w:t>statements said were recorded on pen and paper</w:t>
      </w:r>
      <w:r w:rsidR="00190169" w:rsidRPr="005D15D6">
        <w:rPr>
          <w:lang w:val="en-GB"/>
        </w:rPr>
        <w:t>.</w:t>
      </w:r>
    </w:p>
    <w:p w14:paraId="2B04C4E9" w14:textId="4CFB154F" w:rsidR="00E07E07" w:rsidRPr="002263CF" w:rsidRDefault="00E07E07" w:rsidP="002263CF">
      <w:pPr>
        <w:rPr>
          <w:lang w:val="en-GB"/>
        </w:rPr>
      </w:pPr>
      <w:r>
        <w:rPr>
          <w:lang w:val="en-GB"/>
        </w:rPr>
        <w:t>After both walks, a</w:t>
      </w:r>
      <w:r w:rsidR="006B4DDF">
        <w:rPr>
          <w:lang w:val="en-GB"/>
        </w:rPr>
        <w:t xml:space="preserve"> semi-structured</w:t>
      </w:r>
      <w:r>
        <w:rPr>
          <w:lang w:val="en-GB"/>
        </w:rPr>
        <w:t xml:space="preserve"> interview was conducted</w:t>
      </w:r>
      <w:r w:rsidR="001F1987">
        <w:rPr>
          <w:lang w:val="en-GB"/>
        </w:rPr>
        <w:t xml:space="preserve"> with each participant to gather more detailed feedback about their experience using the application</w:t>
      </w:r>
      <w:r>
        <w:rPr>
          <w:lang w:val="en-GB"/>
        </w:rPr>
        <w:t xml:space="preserve">. The interview </w:t>
      </w:r>
      <w:r w:rsidR="00CC6B5A">
        <w:rPr>
          <w:lang w:val="en-GB"/>
        </w:rPr>
        <w:t xml:space="preserve">was comprised of twelve </w:t>
      </w:r>
      <w:r w:rsidR="006B4DDF">
        <w:rPr>
          <w:lang w:val="en-GB"/>
        </w:rPr>
        <w:t>questions</w:t>
      </w:r>
      <w:r w:rsidR="007573DA">
        <w:rPr>
          <w:lang w:val="en-GB"/>
        </w:rPr>
        <w:t xml:space="preserve"> with the option of asking any follow-up questions due to </w:t>
      </w:r>
      <w:r w:rsidR="00A31FE5">
        <w:rPr>
          <w:lang w:val="en-GB"/>
        </w:rPr>
        <w:lastRenderedPageBreak/>
        <w:t>its</w:t>
      </w:r>
      <w:r w:rsidR="007573DA">
        <w:rPr>
          <w:lang w:val="en-GB"/>
        </w:rPr>
        <w:t xml:space="preserve"> semi-structured nature</w:t>
      </w:r>
      <w:r w:rsidR="00522AD3">
        <w:rPr>
          <w:lang w:val="en-GB"/>
        </w:rPr>
        <w:t>.</w:t>
      </w:r>
      <w:r w:rsidR="00533552">
        <w:rPr>
          <w:lang w:val="en-GB"/>
        </w:rPr>
        <w:t xml:space="preserve"> Their answers were </w:t>
      </w:r>
      <w:r w:rsidR="00D50D07">
        <w:rPr>
          <w:lang w:val="en-GB"/>
        </w:rPr>
        <w:t xml:space="preserve">transcribed </w:t>
      </w:r>
      <w:r w:rsidR="00A31FE5">
        <w:rPr>
          <w:lang w:val="en-GB"/>
        </w:rPr>
        <w:t>onto</w:t>
      </w:r>
      <w:r w:rsidR="00533552">
        <w:rPr>
          <w:lang w:val="en-GB"/>
        </w:rPr>
        <w:t xml:space="preserve"> paper and </w:t>
      </w:r>
      <w:r w:rsidR="005F4B31">
        <w:rPr>
          <w:lang w:val="en-GB"/>
        </w:rPr>
        <w:t xml:space="preserve">then </w:t>
      </w:r>
      <w:r w:rsidR="00533552">
        <w:rPr>
          <w:lang w:val="en-GB"/>
        </w:rPr>
        <w:t>later</w:t>
      </w:r>
      <w:r w:rsidR="001F7677">
        <w:rPr>
          <w:lang w:val="en-GB"/>
        </w:rPr>
        <w:t xml:space="preserve"> transcribed onto a </w:t>
      </w:r>
      <w:r w:rsidR="004F7292">
        <w:rPr>
          <w:lang w:val="en-GB"/>
        </w:rPr>
        <w:t>password-protected</w:t>
      </w:r>
      <w:r w:rsidR="001F7677">
        <w:rPr>
          <w:lang w:val="en-GB"/>
        </w:rPr>
        <w:t xml:space="preserve"> Word Document.</w:t>
      </w:r>
    </w:p>
    <w:p w14:paraId="103D7043" w14:textId="0E028E86" w:rsidR="004275C3" w:rsidRPr="007C45F7" w:rsidRDefault="004275C3" w:rsidP="004275C3">
      <w:pPr>
        <w:pStyle w:val="Heading2"/>
        <w:rPr>
          <w:lang w:val="en-GB"/>
        </w:rPr>
      </w:pPr>
      <w:bookmarkStart w:id="23" w:name="_Toc130253345"/>
      <w:r w:rsidRPr="007C45F7">
        <w:rPr>
          <w:lang w:val="en-GB"/>
        </w:rPr>
        <w:t>4.</w:t>
      </w:r>
      <w:r>
        <w:rPr>
          <w:lang w:val="en-GB"/>
        </w:rPr>
        <w:t>2</w:t>
      </w:r>
      <w:r w:rsidRPr="007C45F7">
        <w:rPr>
          <w:lang w:val="en-GB"/>
        </w:rPr>
        <w:t xml:space="preserve"> Description of Research Questions</w:t>
      </w:r>
      <w:bookmarkEnd w:id="23"/>
    </w:p>
    <w:p w14:paraId="20087A55" w14:textId="77777777" w:rsidR="004275C3" w:rsidRPr="007C45F7" w:rsidRDefault="004275C3" w:rsidP="004275C3">
      <w:pPr>
        <w:rPr>
          <w:lang w:val="en-GB"/>
        </w:rPr>
      </w:pPr>
      <w:r w:rsidRPr="007C45F7">
        <w:rPr>
          <w:lang w:val="en-GB"/>
        </w:rPr>
        <w:t xml:space="preserve">Below are the questions asked and an explanation of why </w:t>
      </w:r>
      <w:r>
        <w:rPr>
          <w:lang w:val="en-GB"/>
        </w:rPr>
        <w:t>each</w:t>
      </w:r>
      <w:r w:rsidRPr="007C45F7">
        <w:rPr>
          <w:lang w:val="en-GB"/>
        </w:rPr>
        <w:t xml:space="preserve"> </w:t>
      </w:r>
      <w:r>
        <w:rPr>
          <w:lang w:val="en-GB"/>
        </w:rPr>
        <w:t>one</w:t>
      </w:r>
      <w:r w:rsidRPr="007C45F7">
        <w:rPr>
          <w:lang w:val="en-GB"/>
        </w:rPr>
        <w:t xml:space="preserve"> was chosen.</w:t>
      </w:r>
    </w:p>
    <w:p w14:paraId="296426B7" w14:textId="77FE7881" w:rsidR="004275C3" w:rsidRPr="009D6142" w:rsidRDefault="00385CE0" w:rsidP="009D6142">
      <w:pPr>
        <w:pStyle w:val="ListNumber"/>
        <w:rPr>
          <w:lang w:val="en-GB"/>
        </w:rPr>
      </w:pPr>
      <w:r>
        <w:rPr>
          <w:lang w:val="en-GB"/>
        </w:rPr>
        <w:t>“</w:t>
      </w:r>
      <w:r w:rsidR="004275C3" w:rsidRPr="007C45F7">
        <w:rPr>
          <w:lang w:val="en-GB"/>
        </w:rPr>
        <w:t>What year of study are you in?</w:t>
      </w:r>
      <w:r>
        <w:rPr>
          <w:lang w:val="en-GB"/>
        </w:rPr>
        <w:t>”</w:t>
      </w:r>
      <w:r w:rsidR="009D6142">
        <w:rPr>
          <w:lang w:val="en-GB"/>
        </w:rPr>
        <w:t xml:space="preserve"> – </w:t>
      </w:r>
      <w:r w:rsidR="004275C3" w:rsidRPr="009D6142">
        <w:rPr>
          <w:lang w:val="en-GB"/>
        </w:rPr>
        <w:t>This question was asked to help gauge the participant's familiarity with the campus, as someone who is newer to the campus may have a different experience navigating using the 3D map compared to someone who has been on campus for several years.</w:t>
      </w:r>
    </w:p>
    <w:p w14:paraId="38F19A56" w14:textId="166BB168" w:rsidR="004275C3" w:rsidRPr="009D6142" w:rsidRDefault="00385CE0" w:rsidP="009D6142">
      <w:pPr>
        <w:pStyle w:val="ListNumber"/>
        <w:rPr>
          <w:lang w:val="en-GB"/>
        </w:rPr>
      </w:pPr>
      <w:r>
        <w:rPr>
          <w:lang w:val="en-GB"/>
        </w:rPr>
        <w:t>“</w:t>
      </w:r>
      <w:r w:rsidR="004275C3" w:rsidRPr="007C45F7">
        <w:rPr>
          <w:lang w:val="en-GB"/>
        </w:rPr>
        <w:t>Did you find it easy to navigate the webpage?</w:t>
      </w:r>
      <w:r>
        <w:rPr>
          <w:lang w:val="en-GB"/>
        </w:rPr>
        <w:t>”</w:t>
      </w:r>
      <w:r w:rsidR="009D6142">
        <w:rPr>
          <w:lang w:val="en-GB"/>
        </w:rPr>
        <w:t xml:space="preserve"> – </w:t>
      </w:r>
      <w:r w:rsidR="004275C3" w:rsidRPr="009D6142">
        <w:rPr>
          <w:lang w:val="en-GB"/>
        </w:rPr>
        <w:t>This question was asked as an icebreaker conversation and to get initial feedback on the generic functionality of the webpage.</w:t>
      </w:r>
    </w:p>
    <w:p w14:paraId="3ECD6D76" w14:textId="30167C40" w:rsidR="004275C3" w:rsidRPr="009D6142" w:rsidRDefault="00385CE0" w:rsidP="009D6142">
      <w:pPr>
        <w:pStyle w:val="ListNumber"/>
        <w:rPr>
          <w:lang w:val="en-GB"/>
        </w:rPr>
      </w:pPr>
      <w:r>
        <w:rPr>
          <w:lang w:val="en-GB"/>
        </w:rPr>
        <w:t>“</w:t>
      </w:r>
      <w:r w:rsidR="004275C3" w:rsidRPr="007C45F7">
        <w:rPr>
          <w:lang w:val="en-GB"/>
        </w:rPr>
        <w:t>Was the 3D environment helpful in understanding where you were situated in the real world?</w:t>
      </w:r>
      <w:r>
        <w:rPr>
          <w:lang w:val="en-GB"/>
        </w:rPr>
        <w:t>”</w:t>
      </w:r>
      <w:r w:rsidR="009D6142">
        <w:rPr>
          <w:lang w:val="en-GB"/>
        </w:rPr>
        <w:t xml:space="preserve"> – </w:t>
      </w:r>
      <w:r w:rsidR="004275C3" w:rsidRPr="009D6142">
        <w:rPr>
          <w:lang w:val="en-GB"/>
        </w:rPr>
        <w:t xml:space="preserve">This question was asked to analyse whether the 3D nature of the implementation was effective in increasing the user's situational awareness. It helps assess whether the 3D map added value in terms of the user's understanding of their physical location. </w:t>
      </w:r>
    </w:p>
    <w:p w14:paraId="48559862" w14:textId="125C855B" w:rsidR="004275C3" w:rsidRPr="009D6142" w:rsidRDefault="00385CE0" w:rsidP="009D6142">
      <w:pPr>
        <w:pStyle w:val="ListNumber"/>
        <w:rPr>
          <w:lang w:val="en-GB"/>
        </w:rPr>
      </w:pPr>
      <w:r>
        <w:rPr>
          <w:lang w:val="en-GB"/>
        </w:rPr>
        <w:t>“</w:t>
      </w:r>
      <w:r w:rsidR="004275C3" w:rsidRPr="007C45F7">
        <w:rPr>
          <w:lang w:val="en-GB"/>
        </w:rPr>
        <w:t>Was the 3D aspect helpful for navigating to the destination?</w:t>
      </w:r>
      <w:r>
        <w:rPr>
          <w:lang w:val="en-GB"/>
        </w:rPr>
        <w:t>”</w:t>
      </w:r>
      <w:r w:rsidR="009D6142">
        <w:rPr>
          <w:lang w:val="en-GB"/>
        </w:rPr>
        <w:t xml:space="preserve"> – </w:t>
      </w:r>
      <w:r w:rsidR="004275C3" w:rsidRPr="009D6142">
        <w:rPr>
          <w:lang w:val="en-GB"/>
        </w:rPr>
        <w:t>This question was asked to gain insight into whether the 3D environment was helpful in navigating. It helps determine whether the 3D map helped users find their way to their destination more easily than a traditional top-down view.</w:t>
      </w:r>
    </w:p>
    <w:p w14:paraId="705F2C85" w14:textId="29A20F70" w:rsidR="004275C3" w:rsidRPr="009D6142" w:rsidRDefault="00385CE0" w:rsidP="009D6142">
      <w:pPr>
        <w:pStyle w:val="ListNumber"/>
        <w:rPr>
          <w:lang w:val="en-GB"/>
        </w:rPr>
      </w:pPr>
      <w:r>
        <w:rPr>
          <w:lang w:val="en-GB"/>
        </w:rPr>
        <w:t>“</w:t>
      </w:r>
      <w:r w:rsidR="004275C3" w:rsidRPr="007C45F7">
        <w:rPr>
          <w:lang w:val="en-GB"/>
        </w:rPr>
        <w:t>How likely would you be to use a production-quality 3D map application over a traditional top-down view? (Never, rarely, sometimes, often, always)</w:t>
      </w:r>
      <w:r>
        <w:rPr>
          <w:lang w:val="en-GB"/>
        </w:rPr>
        <w:t>”</w:t>
      </w:r>
      <w:r w:rsidR="009D6142">
        <w:rPr>
          <w:lang w:val="en-GB"/>
        </w:rPr>
        <w:t xml:space="preserve"> – </w:t>
      </w:r>
      <w:r w:rsidR="004275C3" w:rsidRPr="009D6142">
        <w:rPr>
          <w:lang w:val="en-GB"/>
        </w:rPr>
        <w:t>This question was asked to understand the participant's overall preference for 3D maps versus traditional top-down views. It helps assess the potential market for a 3D map application.</w:t>
      </w:r>
    </w:p>
    <w:p w14:paraId="29E8F5ED" w14:textId="6A739058" w:rsidR="004275C3" w:rsidRPr="009D6142" w:rsidRDefault="00385CE0" w:rsidP="009D6142">
      <w:pPr>
        <w:pStyle w:val="ListNumber"/>
        <w:rPr>
          <w:lang w:val="en-GB"/>
        </w:rPr>
      </w:pPr>
      <w:r>
        <w:rPr>
          <w:lang w:val="en-GB"/>
        </w:rPr>
        <w:t>“</w:t>
      </w:r>
      <w:r w:rsidR="004275C3" w:rsidRPr="007C45F7">
        <w:rPr>
          <w:lang w:val="en-GB"/>
        </w:rPr>
        <w:t>What was your reasoning for that answer?</w:t>
      </w:r>
      <w:r>
        <w:rPr>
          <w:lang w:val="en-GB"/>
        </w:rPr>
        <w:t>”</w:t>
      </w:r>
      <w:r w:rsidR="009D6142">
        <w:rPr>
          <w:lang w:val="en-GB"/>
        </w:rPr>
        <w:t xml:space="preserve"> – </w:t>
      </w:r>
      <w:r w:rsidR="004275C3" w:rsidRPr="009D6142">
        <w:rPr>
          <w:lang w:val="en-GB"/>
        </w:rPr>
        <w:t>This follow-up question was asked to gain a better understanding of their reasoning for the prior question.</w:t>
      </w:r>
    </w:p>
    <w:p w14:paraId="58209CF4" w14:textId="17B97D17" w:rsidR="004275C3" w:rsidRPr="009D6142" w:rsidRDefault="00385CE0" w:rsidP="009D6142">
      <w:pPr>
        <w:pStyle w:val="ListNumber"/>
        <w:rPr>
          <w:lang w:val="en-GB"/>
        </w:rPr>
      </w:pPr>
      <w:r>
        <w:rPr>
          <w:lang w:val="en-GB"/>
        </w:rPr>
        <w:t>“</w:t>
      </w:r>
      <w:r w:rsidR="004275C3" w:rsidRPr="007C45F7">
        <w:rPr>
          <w:lang w:val="en-GB"/>
        </w:rPr>
        <w:t>How often did you look at the top-down mini-map in the top-right corner? (Never, rarely, sometimes, often, always)</w:t>
      </w:r>
      <w:r>
        <w:rPr>
          <w:lang w:val="en-GB"/>
        </w:rPr>
        <w:t>”</w:t>
      </w:r>
      <w:r w:rsidR="009D6142">
        <w:rPr>
          <w:lang w:val="en-GB"/>
        </w:rPr>
        <w:t xml:space="preserve"> – </w:t>
      </w:r>
      <w:r w:rsidR="004275C3" w:rsidRPr="009D6142">
        <w:rPr>
          <w:lang w:val="en-GB"/>
        </w:rPr>
        <w:t xml:space="preserve">This question was asked to gauge the participant's use of the top-down mini-map. It helps to determine whether users still rely on this feature when using a 3D map. </w:t>
      </w:r>
    </w:p>
    <w:p w14:paraId="7E97702F" w14:textId="64C109D3" w:rsidR="004275C3" w:rsidRPr="009D6142" w:rsidRDefault="00385CE0" w:rsidP="009D6142">
      <w:pPr>
        <w:pStyle w:val="ListNumber"/>
        <w:rPr>
          <w:lang w:val="en-GB"/>
        </w:rPr>
      </w:pPr>
      <w:r>
        <w:rPr>
          <w:lang w:val="en-GB"/>
        </w:rPr>
        <w:lastRenderedPageBreak/>
        <w:t>“</w:t>
      </w:r>
      <w:r w:rsidR="004275C3" w:rsidRPr="007C45F7">
        <w:rPr>
          <w:lang w:val="en-GB"/>
        </w:rPr>
        <w:t>How was the performance on your device? Was it acceptable or too slow</w:t>
      </w:r>
      <w:r w:rsidR="009D6142">
        <w:rPr>
          <w:lang w:val="en-GB"/>
        </w:rPr>
        <w:t>?</w:t>
      </w:r>
      <w:r>
        <w:rPr>
          <w:lang w:val="en-GB"/>
        </w:rPr>
        <w:t>”</w:t>
      </w:r>
      <w:r w:rsidR="009D6142">
        <w:rPr>
          <w:lang w:val="en-GB"/>
        </w:rPr>
        <w:t xml:space="preserve"> – </w:t>
      </w:r>
      <w:r w:rsidR="004275C3" w:rsidRPr="009D6142">
        <w:rPr>
          <w:lang w:val="en-GB"/>
        </w:rPr>
        <w:t>This question was asked to gain feedback on the technical performance of the 3D map, including whether it was too slow or caused any technical issues.</w:t>
      </w:r>
    </w:p>
    <w:p w14:paraId="2B877C56" w14:textId="5336B6AB" w:rsidR="004275C3" w:rsidRPr="009D6142" w:rsidRDefault="00385CE0" w:rsidP="009D6142">
      <w:pPr>
        <w:pStyle w:val="ListNumber"/>
        <w:rPr>
          <w:lang w:val="en-GB"/>
        </w:rPr>
      </w:pPr>
      <w:r>
        <w:rPr>
          <w:lang w:val="en-GB"/>
        </w:rPr>
        <w:t>“</w:t>
      </w:r>
      <w:r w:rsidR="004275C3" w:rsidRPr="007C45F7">
        <w:rPr>
          <w:lang w:val="en-GB"/>
        </w:rPr>
        <w:t>Is there anything that comes to mind that could improve the 3D environment?</w:t>
      </w:r>
      <w:r>
        <w:rPr>
          <w:lang w:val="en-GB"/>
        </w:rPr>
        <w:t>”</w:t>
      </w:r>
      <w:r w:rsidR="009D6142">
        <w:rPr>
          <w:lang w:val="en-GB"/>
        </w:rPr>
        <w:t xml:space="preserve"> – </w:t>
      </w:r>
      <w:r w:rsidR="004275C3" w:rsidRPr="009D6142">
        <w:rPr>
          <w:lang w:val="en-GB"/>
        </w:rPr>
        <w:t>This question was asked to obtain suggestions for improving the 3D map, which could be used to inform future development and updates.</w:t>
      </w:r>
    </w:p>
    <w:p w14:paraId="7D052091" w14:textId="69CCB5D0" w:rsidR="004275C3" w:rsidRPr="009D6142" w:rsidRDefault="00385CE0" w:rsidP="009D6142">
      <w:pPr>
        <w:pStyle w:val="ListNumber"/>
        <w:rPr>
          <w:lang w:val="en-GB"/>
        </w:rPr>
      </w:pPr>
      <w:r>
        <w:rPr>
          <w:lang w:val="en-GB"/>
        </w:rPr>
        <w:t>“</w:t>
      </w:r>
      <w:r w:rsidR="004275C3" w:rsidRPr="007C45F7">
        <w:rPr>
          <w:lang w:val="en-GB"/>
        </w:rPr>
        <w:t>Are there any improvements that could be made to the navigation system</w:t>
      </w:r>
      <w:r w:rsidR="009D6142">
        <w:rPr>
          <w:lang w:val="en-GB"/>
        </w:rPr>
        <w:t>?</w:t>
      </w:r>
      <w:r>
        <w:rPr>
          <w:lang w:val="en-GB"/>
        </w:rPr>
        <w:t>”</w:t>
      </w:r>
      <w:r w:rsidR="009D6142">
        <w:rPr>
          <w:lang w:val="en-GB"/>
        </w:rPr>
        <w:t xml:space="preserve"> – </w:t>
      </w:r>
      <w:r w:rsidR="004275C3" w:rsidRPr="009D6142">
        <w:rPr>
          <w:lang w:val="en-GB"/>
        </w:rPr>
        <w:t>This question was asked to obtain suggestions for improving the navigation system, which is a crucial part of the application.</w:t>
      </w:r>
    </w:p>
    <w:p w14:paraId="6D5F3A51" w14:textId="1D162B5B" w:rsidR="004275C3" w:rsidRPr="009D6142" w:rsidRDefault="00385CE0" w:rsidP="009D6142">
      <w:pPr>
        <w:pStyle w:val="ListNumber"/>
        <w:rPr>
          <w:lang w:val="en-GB"/>
        </w:rPr>
      </w:pPr>
      <w:r>
        <w:rPr>
          <w:lang w:val="en-GB"/>
        </w:rPr>
        <w:t>“</w:t>
      </w:r>
      <w:r w:rsidR="004275C3" w:rsidRPr="007C45F7">
        <w:rPr>
          <w:lang w:val="en-GB"/>
        </w:rPr>
        <w:t>Are there any other features or improvements that come to mind to improve the overall design or usability of the website?</w:t>
      </w:r>
      <w:r>
        <w:rPr>
          <w:lang w:val="en-GB"/>
        </w:rPr>
        <w:t>”</w:t>
      </w:r>
      <w:r w:rsidR="009D6142">
        <w:rPr>
          <w:lang w:val="en-GB"/>
        </w:rPr>
        <w:t xml:space="preserve"> – </w:t>
      </w:r>
      <w:r w:rsidR="004275C3" w:rsidRPr="009D6142">
        <w:rPr>
          <w:lang w:val="en-GB"/>
        </w:rPr>
        <w:t>This question was asked to elicit any additional feedback or suggestions for improving the overall user experience of the website.</w:t>
      </w:r>
    </w:p>
    <w:p w14:paraId="4C79D543" w14:textId="245351CF" w:rsidR="004275C3" w:rsidRPr="009D6142" w:rsidRDefault="00385CE0" w:rsidP="009D6142">
      <w:pPr>
        <w:pStyle w:val="ListNumber"/>
        <w:rPr>
          <w:lang w:val="en-GB"/>
        </w:rPr>
      </w:pPr>
      <w:r>
        <w:rPr>
          <w:lang w:val="en-GB"/>
        </w:rPr>
        <w:t>“</w:t>
      </w:r>
      <w:r w:rsidR="004275C3" w:rsidRPr="007C45F7">
        <w:rPr>
          <w:lang w:val="en-GB"/>
        </w:rPr>
        <w:t>And finally, is there anything you noticed that you would like to ask about?</w:t>
      </w:r>
      <w:r>
        <w:rPr>
          <w:lang w:val="en-GB"/>
        </w:rPr>
        <w:t>”</w:t>
      </w:r>
      <w:r w:rsidR="009D6142">
        <w:rPr>
          <w:lang w:val="en-GB"/>
        </w:rPr>
        <w:t xml:space="preserve"> – </w:t>
      </w:r>
      <w:r w:rsidR="004275C3" w:rsidRPr="009D6142">
        <w:rPr>
          <w:lang w:val="en-GB"/>
        </w:rPr>
        <w:t>This question was included to give participants the opportunity to bring up any additional feedback or questions that may not have been covered by the previous questions.</w:t>
      </w:r>
    </w:p>
    <w:p w14:paraId="5044E633" w14:textId="431E849F" w:rsidR="00DE02A3" w:rsidRPr="00DE02A3" w:rsidRDefault="00837CB1" w:rsidP="00DE02A3">
      <w:pPr>
        <w:pStyle w:val="Heading2"/>
        <w:rPr>
          <w:lang w:val="en-GB"/>
        </w:rPr>
      </w:pPr>
      <w:bookmarkStart w:id="24" w:name="_Toc130253346"/>
      <w:r w:rsidRPr="007C45F7">
        <w:rPr>
          <w:lang w:val="en-GB"/>
        </w:rPr>
        <w:t>4</w:t>
      </w:r>
      <w:r w:rsidR="00BE0C50" w:rsidRPr="007C45F7">
        <w:rPr>
          <w:lang w:val="en-GB"/>
        </w:rPr>
        <w:t>.</w:t>
      </w:r>
      <w:r w:rsidR="00DE02A3">
        <w:rPr>
          <w:lang w:val="en-GB"/>
        </w:rPr>
        <w:t xml:space="preserve">3 </w:t>
      </w:r>
      <w:r w:rsidR="00BE0C50" w:rsidRPr="007C45F7">
        <w:rPr>
          <w:lang w:val="en-GB"/>
        </w:rPr>
        <w:t>Analysis of User Feedback</w:t>
      </w:r>
      <w:bookmarkEnd w:id="24"/>
    </w:p>
    <w:p w14:paraId="1F52A6CA" w14:textId="7F55A863" w:rsidR="00DE02A3" w:rsidRPr="00DE02A3" w:rsidRDefault="00DE02A3" w:rsidP="00DE02A3">
      <w:pPr>
        <w:rPr>
          <w:lang w:val="en-GB"/>
        </w:rPr>
      </w:pPr>
      <w:r>
        <w:rPr>
          <w:lang w:val="en-GB"/>
        </w:rPr>
        <w:t xml:space="preserve">One of the main benefits of this implementation was </w:t>
      </w:r>
      <w:r w:rsidR="00E446B4">
        <w:rPr>
          <w:lang w:val="en-GB"/>
        </w:rPr>
        <w:t>highlighted by</w:t>
      </w:r>
      <w:r w:rsidR="00DD45B3">
        <w:rPr>
          <w:lang w:val="en-GB"/>
        </w:rPr>
        <w:t xml:space="preserve"> the fact that</w:t>
      </w:r>
      <w:r w:rsidR="008F0E9C">
        <w:rPr>
          <w:lang w:val="en-GB"/>
        </w:rPr>
        <w:t>, despite all five participants not knowing where Hawkshead is, all three participants that used the application found</w:t>
      </w:r>
      <w:r>
        <w:rPr>
          <w:lang w:val="en-GB"/>
        </w:rPr>
        <w:t xml:space="preserve"> their way there. The fact that three of the participants involved in the study were in their third year of university, shows that the application can still </w:t>
      </w:r>
      <w:r w:rsidR="003543CD">
        <w:rPr>
          <w:lang w:val="en-GB"/>
        </w:rPr>
        <w:t>help find</w:t>
      </w:r>
      <w:r>
        <w:rPr>
          <w:lang w:val="en-GB"/>
        </w:rPr>
        <w:t xml:space="preserve"> places regardless of one’s familiarity with the campus.</w:t>
      </w:r>
    </w:p>
    <w:p w14:paraId="0756D375" w14:textId="31266114" w:rsidR="00FA3A4E" w:rsidRDefault="0011527F" w:rsidP="00711655">
      <w:pPr>
        <w:rPr>
          <w:lang w:val="en-GB"/>
        </w:rPr>
      </w:pPr>
      <w:r>
        <w:rPr>
          <w:lang w:val="en-GB"/>
        </w:rPr>
        <w:t>All the</w:t>
      </w:r>
      <w:r w:rsidR="00A616E6">
        <w:rPr>
          <w:lang w:val="en-GB"/>
        </w:rPr>
        <w:t xml:space="preserve"> users found the UI easy to navigate with </w:t>
      </w:r>
      <w:r>
        <w:rPr>
          <w:lang w:val="en-GB"/>
        </w:rPr>
        <w:t>no</w:t>
      </w:r>
      <w:r w:rsidR="00A616E6">
        <w:rPr>
          <w:lang w:val="en-GB"/>
        </w:rPr>
        <w:t xml:space="preserve"> trouble</w:t>
      </w:r>
      <w:r w:rsidR="00DD45B3">
        <w:rPr>
          <w:lang w:val="en-GB"/>
        </w:rPr>
        <w:t>. T</w:t>
      </w:r>
      <w:r w:rsidR="00A841FD">
        <w:rPr>
          <w:lang w:val="en-GB"/>
        </w:rPr>
        <w:t xml:space="preserve">wo </w:t>
      </w:r>
      <w:r w:rsidR="00DD45B3">
        <w:rPr>
          <w:lang w:val="en-GB"/>
        </w:rPr>
        <w:t xml:space="preserve">of the participants </w:t>
      </w:r>
      <w:r w:rsidR="003145A7">
        <w:rPr>
          <w:lang w:val="en-GB"/>
        </w:rPr>
        <w:t xml:space="preserve">explained that it was </w:t>
      </w:r>
      <w:r w:rsidR="008A0271">
        <w:rPr>
          <w:lang w:val="en-GB"/>
        </w:rPr>
        <w:t>due to</w:t>
      </w:r>
      <w:r w:rsidR="003145A7">
        <w:rPr>
          <w:lang w:val="en-GB"/>
        </w:rPr>
        <w:t xml:space="preserve"> </w:t>
      </w:r>
      <w:r w:rsidR="00303F50">
        <w:rPr>
          <w:lang w:val="en-GB"/>
        </w:rPr>
        <w:t>there</w:t>
      </w:r>
      <w:r w:rsidR="003145A7">
        <w:rPr>
          <w:lang w:val="en-GB"/>
        </w:rPr>
        <w:t xml:space="preserve"> </w:t>
      </w:r>
      <w:r w:rsidR="008A0271">
        <w:rPr>
          <w:lang w:val="en-GB"/>
        </w:rPr>
        <w:t>only being a couple</w:t>
      </w:r>
      <w:r w:rsidR="003543CD">
        <w:rPr>
          <w:lang w:val="en-GB"/>
        </w:rPr>
        <w:t xml:space="preserve"> of</w:t>
      </w:r>
      <w:r w:rsidR="008A0271">
        <w:rPr>
          <w:lang w:val="en-GB"/>
        </w:rPr>
        <w:t xml:space="preserve"> buttons</w:t>
      </w:r>
      <w:r w:rsidR="00AC23AE">
        <w:rPr>
          <w:lang w:val="en-GB"/>
        </w:rPr>
        <w:t xml:space="preserve"> on the screen, and one </w:t>
      </w:r>
      <w:r w:rsidR="003543CD">
        <w:rPr>
          <w:lang w:val="en-GB"/>
        </w:rPr>
        <w:t>said</w:t>
      </w:r>
      <w:r w:rsidR="00AC23AE">
        <w:rPr>
          <w:lang w:val="en-GB"/>
        </w:rPr>
        <w:t xml:space="preserve"> it was an intuitive design.</w:t>
      </w:r>
      <w:r w:rsidR="00B713A9">
        <w:rPr>
          <w:lang w:val="en-GB"/>
        </w:rPr>
        <w:t xml:space="preserve"> </w:t>
      </w:r>
      <w:r w:rsidR="00393F62">
        <w:rPr>
          <w:lang w:val="en-GB"/>
        </w:rPr>
        <w:t xml:space="preserve">Four of the five participants </w:t>
      </w:r>
      <w:r w:rsidR="00BD42D3">
        <w:rPr>
          <w:lang w:val="en-GB"/>
        </w:rPr>
        <w:t xml:space="preserve">figured out that the </w:t>
      </w:r>
      <w:r w:rsidR="00E4457C">
        <w:rPr>
          <w:lang w:val="en-GB"/>
        </w:rPr>
        <w:t>mini-map</w:t>
      </w:r>
      <w:r w:rsidR="00BD42D3">
        <w:rPr>
          <w:lang w:val="en-GB"/>
        </w:rPr>
        <w:t xml:space="preserve"> could be made bigger by clicking on it with </w:t>
      </w:r>
      <w:r w:rsidR="00D93C93">
        <w:rPr>
          <w:lang w:val="en-GB"/>
        </w:rPr>
        <w:t xml:space="preserve">one participant mentioning that it would be </w:t>
      </w:r>
      <w:r w:rsidR="000C36D1">
        <w:rPr>
          <w:lang w:val="en-GB"/>
        </w:rPr>
        <w:t xml:space="preserve">good to “make the bigger mini map the default and then when you tap it, make it full screen.” The </w:t>
      </w:r>
      <w:r w:rsidR="001124EE">
        <w:rPr>
          <w:lang w:val="en-GB"/>
        </w:rPr>
        <w:t>person</w:t>
      </w:r>
      <w:r w:rsidR="000C36D1">
        <w:rPr>
          <w:lang w:val="en-GB"/>
        </w:rPr>
        <w:t xml:space="preserve"> that said this was </w:t>
      </w:r>
      <w:r w:rsidR="001124EE">
        <w:rPr>
          <w:lang w:val="en-GB"/>
        </w:rPr>
        <w:t>one of the participants that answered ‘rarely’ to question</w:t>
      </w:r>
      <w:r w:rsidR="00440EFB">
        <w:rPr>
          <w:lang w:val="en-GB"/>
        </w:rPr>
        <w:t xml:space="preserve"> five</w:t>
      </w:r>
      <w:r w:rsidR="001124EE">
        <w:rPr>
          <w:lang w:val="en-GB"/>
        </w:rPr>
        <w:t xml:space="preserve"> and </w:t>
      </w:r>
      <w:r w:rsidR="003543CD">
        <w:rPr>
          <w:lang w:val="en-GB"/>
        </w:rPr>
        <w:t>overall,</w:t>
      </w:r>
      <w:r w:rsidR="001124EE">
        <w:rPr>
          <w:lang w:val="en-GB"/>
        </w:rPr>
        <w:t xml:space="preserve"> they were not too fond of the 3D aspect of the application</w:t>
      </w:r>
      <w:r w:rsidR="00941B97">
        <w:rPr>
          <w:lang w:val="en-GB"/>
        </w:rPr>
        <w:t xml:space="preserve">, which explains why they would prefer it if they could make the 2D </w:t>
      </w:r>
      <w:r w:rsidR="00E4457C">
        <w:rPr>
          <w:lang w:val="en-GB"/>
        </w:rPr>
        <w:t>mini-map</w:t>
      </w:r>
      <w:r w:rsidR="00941B97">
        <w:rPr>
          <w:lang w:val="en-GB"/>
        </w:rPr>
        <w:t xml:space="preserve"> full screen</w:t>
      </w:r>
      <w:r w:rsidR="003218A1">
        <w:rPr>
          <w:lang w:val="en-GB"/>
        </w:rPr>
        <w:t>.</w:t>
      </w:r>
    </w:p>
    <w:p w14:paraId="730BC44B" w14:textId="3F687267" w:rsidR="000C223D" w:rsidRDefault="001E5B3C" w:rsidP="000C223D">
      <w:pPr>
        <w:rPr>
          <w:lang w:val="en-GB"/>
        </w:rPr>
      </w:pPr>
      <w:r>
        <w:rPr>
          <w:lang w:val="en-GB"/>
        </w:rPr>
        <w:lastRenderedPageBreak/>
        <w:t>For question three</w:t>
      </w:r>
      <w:r w:rsidR="000C223D">
        <w:rPr>
          <w:lang w:val="en-GB"/>
        </w:rPr>
        <w:t>, “</w:t>
      </w:r>
      <w:r w:rsidR="000C223D" w:rsidRPr="007C45F7">
        <w:rPr>
          <w:lang w:val="en-GB"/>
        </w:rPr>
        <w:t>Was the 3D environment helpful in understanding where you were situated in the real world?</w:t>
      </w:r>
      <w:r w:rsidR="000C223D">
        <w:rPr>
          <w:lang w:val="en-GB"/>
        </w:rPr>
        <w:t>”</w:t>
      </w:r>
      <w:r>
        <w:rPr>
          <w:lang w:val="en-GB"/>
        </w:rPr>
        <w:t xml:space="preserve">, </w:t>
      </w:r>
      <w:r w:rsidR="00D46980">
        <w:rPr>
          <w:lang w:val="en-GB"/>
        </w:rPr>
        <w:t>two</w:t>
      </w:r>
      <w:r>
        <w:rPr>
          <w:lang w:val="en-GB"/>
        </w:rPr>
        <w:t xml:space="preserve"> of the participants responded positively, </w:t>
      </w:r>
      <w:r w:rsidR="00D46980">
        <w:rPr>
          <w:lang w:val="en-GB"/>
        </w:rPr>
        <w:t xml:space="preserve">one </w:t>
      </w:r>
      <w:r>
        <w:rPr>
          <w:lang w:val="en-GB"/>
        </w:rPr>
        <w:t>was on</w:t>
      </w:r>
      <w:r w:rsidR="00D46980">
        <w:rPr>
          <w:lang w:val="en-GB"/>
        </w:rPr>
        <w:t xml:space="preserve"> </w:t>
      </w:r>
      <w:r>
        <w:rPr>
          <w:lang w:val="en-GB"/>
        </w:rPr>
        <w:t>the</w:t>
      </w:r>
      <w:r w:rsidR="00D46980">
        <w:rPr>
          <w:lang w:val="en-GB"/>
        </w:rPr>
        <w:t xml:space="preserve"> </w:t>
      </w:r>
      <w:r>
        <w:rPr>
          <w:lang w:val="en-GB"/>
        </w:rPr>
        <w:t>fence, and the</w:t>
      </w:r>
      <w:r w:rsidR="00D46980">
        <w:rPr>
          <w:lang w:val="en-GB"/>
        </w:rPr>
        <w:t xml:space="preserve"> final two responded negatively.</w:t>
      </w:r>
      <w:r w:rsidR="004554CD">
        <w:rPr>
          <w:lang w:val="en-GB"/>
        </w:rPr>
        <w:t xml:space="preserve"> </w:t>
      </w:r>
      <w:r w:rsidR="0023597E">
        <w:rPr>
          <w:lang w:val="en-GB"/>
        </w:rPr>
        <w:t>One of the positive responses said,</w:t>
      </w:r>
      <w:r w:rsidR="001D06FA">
        <w:rPr>
          <w:lang w:val="en-GB"/>
        </w:rPr>
        <w:t xml:space="preserve"> “</w:t>
      </w:r>
      <w:r w:rsidR="00223B5C" w:rsidRPr="00223B5C">
        <w:rPr>
          <w:lang w:val="en-GB"/>
        </w:rPr>
        <w:t>Ye</w:t>
      </w:r>
      <w:r w:rsidR="00223B5C">
        <w:rPr>
          <w:lang w:val="en-GB"/>
        </w:rPr>
        <w:t>s,</w:t>
      </w:r>
      <w:r w:rsidR="00223B5C" w:rsidRPr="00223B5C">
        <w:rPr>
          <w:lang w:val="en-GB"/>
        </w:rPr>
        <w:t xml:space="preserve"> it’s a lot quicker when you see it in 3D because there are more reference points</w:t>
      </w:r>
      <w:r w:rsidR="001D06FA">
        <w:rPr>
          <w:lang w:val="en-GB"/>
        </w:rPr>
        <w:t>”</w:t>
      </w:r>
      <w:r w:rsidR="00FD1785">
        <w:rPr>
          <w:lang w:val="en-GB"/>
        </w:rPr>
        <w:t>.</w:t>
      </w:r>
      <w:r w:rsidR="00F65C8E">
        <w:rPr>
          <w:lang w:val="en-GB"/>
        </w:rPr>
        <w:t xml:space="preserve"> Considering this is one of the main goals of this project this is an excellent response </w:t>
      </w:r>
      <w:r w:rsidR="00A23F89">
        <w:rPr>
          <w:lang w:val="en-GB"/>
        </w:rPr>
        <w:t>as a 3D environment should help the user understand their situation more effectively than a top-down view.</w:t>
      </w:r>
      <w:r w:rsidR="002E2B39">
        <w:rPr>
          <w:lang w:val="en-GB"/>
        </w:rPr>
        <w:t xml:space="preserve"> However, </w:t>
      </w:r>
      <w:r w:rsidR="00E06C2A">
        <w:rPr>
          <w:lang w:val="en-GB"/>
        </w:rPr>
        <w:t xml:space="preserve">one </w:t>
      </w:r>
      <w:r w:rsidR="00FB755C">
        <w:rPr>
          <w:lang w:val="en-GB"/>
        </w:rPr>
        <w:t xml:space="preserve">of the </w:t>
      </w:r>
      <w:r w:rsidR="00255A2C">
        <w:rPr>
          <w:lang w:val="en-GB"/>
        </w:rPr>
        <w:t xml:space="preserve">participants that </w:t>
      </w:r>
      <w:r w:rsidR="009B3BB5">
        <w:rPr>
          <w:lang w:val="en-GB"/>
        </w:rPr>
        <w:t xml:space="preserve">negatively responded said </w:t>
      </w:r>
      <w:r w:rsidR="00FB755C">
        <w:rPr>
          <w:lang w:val="en-GB"/>
        </w:rPr>
        <w:t>“</w:t>
      </w:r>
      <w:r w:rsidR="006C7CC9" w:rsidRPr="00412660">
        <w:t>I found the 2D environment easier because it gave me a wider area to look at and be able to orient myself</w:t>
      </w:r>
      <w:r w:rsidR="006C7CC9">
        <w:t>.</w:t>
      </w:r>
      <w:r w:rsidR="00FB755C">
        <w:rPr>
          <w:lang w:val="en-GB"/>
        </w:rPr>
        <w:t>”</w:t>
      </w:r>
      <w:r w:rsidR="00452B2B">
        <w:rPr>
          <w:lang w:val="en-GB"/>
        </w:rPr>
        <w:t xml:space="preserve"> </w:t>
      </w:r>
      <w:r w:rsidR="0081728D">
        <w:rPr>
          <w:lang w:val="en-GB"/>
        </w:rPr>
        <w:t>These</w:t>
      </w:r>
      <w:r w:rsidR="004C1041" w:rsidRPr="004C1041">
        <w:rPr>
          <w:lang w:val="en-GB"/>
        </w:rPr>
        <w:t xml:space="preserve"> mixed response</w:t>
      </w:r>
      <w:r w:rsidR="0081728D">
        <w:rPr>
          <w:lang w:val="en-GB"/>
        </w:rPr>
        <w:t>s</w:t>
      </w:r>
      <w:r w:rsidR="004C1041" w:rsidRPr="004C1041">
        <w:rPr>
          <w:lang w:val="en-GB"/>
        </w:rPr>
        <w:t xml:space="preserve"> suggest that some users may prefer the familiarity and simplicity of a 2D environment, while others appreciate the additional reference points that a 3D environment provides.</w:t>
      </w:r>
      <w:r w:rsidR="0024042B">
        <w:rPr>
          <w:lang w:val="en-GB"/>
        </w:rPr>
        <w:t xml:space="preserve"> </w:t>
      </w:r>
      <w:r w:rsidR="00E37E41">
        <w:rPr>
          <w:lang w:val="en-GB"/>
        </w:rPr>
        <w:t xml:space="preserve">Giving the user the option to customise their view may be </w:t>
      </w:r>
      <w:r w:rsidR="00575347">
        <w:rPr>
          <w:lang w:val="en-GB"/>
        </w:rPr>
        <w:t>a promising idea</w:t>
      </w:r>
      <w:r w:rsidR="00E37E41">
        <w:rPr>
          <w:lang w:val="en-GB"/>
        </w:rPr>
        <w:t xml:space="preserve"> </w:t>
      </w:r>
      <w:r w:rsidR="007670C9">
        <w:rPr>
          <w:lang w:val="en-GB"/>
        </w:rPr>
        <w:t>for future development.</w:t>
      </w:r>
    </w:p>
    <w:p w14:paraId="3B9D6163" w14:textId="7ED93AE0" w:rsidR="001774DF" w:rsidRDefault="000C223D" w:rsidP="001774DF">
      <w:pPr>
        <w:rPr>
          <w:lang w:val="en-GB"/>
        </w:rPr>
      </w:pPr>
      <w:r>
        <w:rPr>
          <w:lang w:val="en-GB"/>
        </w:rPr>
        <w:t xml:space="preserve">For question four, </w:t>
      </w:r>
      <w:r w:rsidR="00F07DFE">
        <w:rPr>
          <w:lang w:val="en-GB"/>
        </w:rPr>
        <w:t>“</w:t>
      </w:r>
      <w:r w:rsidR="00F07DFE" w:rsidRPr="007C45F7">
        <w:rPr>
          <w:lang w:val="en-GB"/>
        </w:rPr>
        <w:t>Was the 3D aspect helpful for navigating to the destination?</w:t>
      </w:r>
      <w:r w:rsidR="00F07DFE">
        <w:rPr>
          <w:lang w:val="en-GB"/>
        </w:rPr>
        <w:t xml:space="preserve">”, </w:t>
      </w:r>
      <w:r w:rsidR="004A7C5F">
        <w:rPr>
          <w:lang w:val="en-GB"/>
        </w:rPr>
        <w:t>four of the five participants responded positively</w:t>
      </w:r>
      <w:r w:rsidR="00D172FA">
        <w:rPr>
          <w:lang w:val="en-GB"/>
        </w:rPr>
        <w:t>.</w:t>
      </w:r>
      <w:r w:rsidR="00A54C37">
        <w:rPr>
          <w:lang w:val="en-GB"/>
        </w:rPr>
        <w:t xml:space="preserve"> </w:t>
      </w:r>
      <w:r w:rsidR="00A54C37" w:rsidRPr="00A54C37">
        <w:rPr>
          <w:lang w:val="en-GB"/>
        </w:rPr>
        <w:t xml:space="preserve">One participant found that </w:t>
      </w:r>
      <w:r w:rsidR="007B5A52">
        <w:rPr>
          <w:lang w:val="en-GB"/>
        </w:rPr>
        <w:t>“</w:t>
      </w:r>
      <w:r w:rsidR="00A54C37" w:rsidRPr="00A54C37">
        <w:rPr>
          <w:lang w:val="en-GB"/>
        </w:rPr>
        <w:t>the shape of the path was helpful in enclosed environments</w:t>
      </w:r>
      <w:r w:rsidR="007B5A52">
        <w:rPr>
          <w:lang w:val="en-GB"/>
        </w:rPr>
        <w:t>”</w:t>
      </w:r>
      <w:r w:rsidR="00A54C37" w:rsidRPr="00A54C37">
        <w:rPr>
          <w:lang w:val="en-GB"/>
        </w:rPr>
        <w:t xml:space="preserve">, while another found that it was </w:t>
      </w:r>
      <w:r w:rsidR="007B5A52">
        <w:rPr>
          <w:lang w:val="en-GB"/>
        </w:rPr>
        <w:t>“</w:t>
      </w:r>
      <w:r w:rsidR="00A54C37" w:rsidRPr="00A54C37">
        <w:rPr>
          <w:lang w:val="en-GB"/>
        </w:rPr>
        <w:t>easier to see the direction with more reference points.</w:t>
      </w:r>
      <w:r w:rsidR="007B5A52">
        <w:rPr>
          <w:lang w:val="en-GB"/>
        </w:rPr>
        <w:t>” However,</w:t>
      </w:r>
      <w:r w:rsidR="00A73620">
        <w:rPr>
          <w:lang w:val="en-GB"/>
        </w:rPr>
        <w:t xml:space="preserve"> </w:t>
      </w:r>
      <w:r w:rsidR="00A73620" w:rsidRPr="00A73620">
        <w:rPr>
          <w:lang w:val="en-GB"/>
        </w:rPr>
        <w:t xml:space="preserve">one participant noted that the 3D aspect </w:t>
      </w:r>
      <w:r w:rsidR="00D07708">
        <w:rPr>
          <w:lang w:val="en-GB"/>
        </w:rPr>
        <w:t xml:space="preserve">could be helpful </w:t>
      </w:r>
      <w:r w:rsidR="00947DD8" w:rsidRPr="00947DD8">
        <w:rPr>
          <w:lang w:val="en-GB"/>
        </w:rPr>
        <w:t xml:space="preserve">if the </w:t>
      </w:r>
      <w:r w:rsidR="00A75193">
        <w:rPr>
          <w:lang w:val="en-GB"/>
        </w:rPr>
        <w:t>“</w:t>
      </w:r>
      <w:r w:rsidR="00947DD8" w:rsidRPr="00947DD8">
        <w:rPr>
          <w:lang w:val="en-GB"/>
        </w:rPr>
        <w:t xml:space="preserve">destination was on a vertical offset, </w:t>
      </w:r>
      <w:r w:rsidR="008941FF" w:rsidRPr="00947DD8">
        <w:rPr>
          <w:lang w:val="en-GB"/>
        </w:rPr>
        <w:t>e.g.,</w:t>
      </w:r>
      <w:r w:rsidR="00947DD8" w:rsidRPr="00947DD8">
        <w:rPr>
          <w:lang w:val="en-GB"/>
        </w:rPr>
        <w:t xml:space="preserve"> up or down stairs.</w:t>
      </w:r>
      <w:r w:rsidR="00947DD8">
        <w:rPr>
          <w:lang w:val="en-GB"/>
        </w:rPr>
        <w:t>”</w:t>
      </w:r>
      <w:r w:rsidR="00D172FA">
        <w:rPr>
          <w:lang w:val="en-GB"/>
        </w:rPr>
        <w:t xml:space="preserve"> These answers indicate that a 3D environment can be effective at helping a person navigate a route</w:t>
      </w:r>
      <w:r w:rsidR="00C90965">
        <w:rPr>
          <w:lang w:val="en-GB"/>
        </w:rPr>
        <w:t xml:space="preserve"> more effectively</w:t>
      </w:r>
      <w:r w:rsidR="00D172FA">
        <w:rPr>
          <w:lang w:val="en-GB"/>
        </w:rPr>
        <w:t>.</w:t>
      </w:r>
    </w:p>
    <w:p w14:paraId="5C609603" w14:textId="702BB126" w:rsidR="00CD4E9A" w:rsidRDefault="00872152" w:rsidP="00CD4E9A">
      <w:pPr>
        <w:rPr>
          <w:lang w:val="en-GB"/>
        </w:rPr>
      </w:pPr>
      <w:r>
        <w:rPr>
          <w:lang w:val="en-GB"/>
        </w:rPr>
        <w:t xml:space="preserve">The </w:t>
      </w:r>
      <w:r w:rsidR="007A0D45">
        <w:rPr>
          <w:lang w:val="en-GB"/>
        </w:rPr>
        <w:t>answer</w:t>
      </w:r>
      <w:r w:rsidR="009C622B">
        <w:rPr>
          <w:lang w:val="en-GB"/>
        </w:rPr>
        <w:t xml:space="preserve">s </w:t>
      </w:r>
      <w:r>
        <w:rPr>
          <w:lang w:val="en-GB"/>
        </w:rPr>
        <w:t xml:space="preserve">to </w:t>
      </w:r>
      <w:r w:rsidR="007A0D45">
        <w:rPr>
          <w:lang w:val="en-GB"/>
        </w:rPr>
        <w:t xml:space="preserve">question </w:t>
      </w:r>
      <w:r>
        <w:rPr>
          <w:lang w:val="en-GB"/>
        </w:rPr>
        <w:t>five, “</w:t>
      </w:r>
      <w:r w:rsidRPr="007C45F7">
        <w:rPr>
          <w:lang w:val="en-GB"/>
        </w:rPr>
        <w:t>How likely would you be to use a production-quality 3D map application over a traditional top-down view?</w:t>
      </w:r>
      <w:r w:rsidR="00350DEC">
        <w:rPr>
          <w:lang w:val="en-GB"/>
        </w:rPr>
        <w:t xml:space="preserve"> (Never, rarely, sometimes, often, always)</w:t>
      </w:r>
      <w:r>
        <w:rPr>
          <w:lang w:val="en-GB"/>
        </w:rPr>
        <w:t>”</w:t>
      </w:r>
      <w:r w:rsidR="00350DEC">
        <w:rPr>
          <w:lang w:val="en-GB"/>
        </w:rPr>
        <w:t xml:space="preserve"> </w:t>
      </w:r>
      <w:r w:rsidR="00D37774">
        <w:rPr>
          <w:lang w:val="en-GB"/>
        </w:rPr>
        <w:t>were very split</w:t>
      </w:r>
      <w:r w:rsidR="00DF3DC3">
        <w:rPr>
          <w:lang w:val="en-GB"/>
        </w:rPr>
        <w:t>.</w:t>
      </w:r>
      <w:r w:rsidR="00D37774">
        <w:rPr>
          <w:lang w:val="en-GB"/>
        </w:rPr>
        <w:t xml:space="preserve"> </w:t>
      </w:r>
      <w:r w:rsidR="00DF3DC3">
        <w:rPr>
          <w:lang w:val="en-GB"/>
        </w:rPr>
        <w:t>S</w:t>
      </w:r>
      <w:r w:rsidR="00D37774">
        <w:rPr>
          <w:lang w:val="en-GB"/>
        </w:rPr>
        <w:t>ee figure 4-1.</w:t>
      </w:r>
      <w:r w:rsidR="00CA046E">
        <w:rPr>
          <w:lang w:val="en-GB"/>
        </w:rPr>
        <w:t xml:space="preserve"> </w:t>
      </w:r>
      <w:r w:rsidR="00CA046E" w:rsidRPr="00CA046E">
        <w:rPr>
          <w:lang w:val="en-GB"/>
        </w:rPr>
        <w:t xml:space="preserve">The split in responses suggests that a 3D </w:t>
      </w:r>
      <w:r w:rsidR="00F80128">
        <w:rPr>
          <w:lang w:val="en-GB"/>
        </w:rPr>
        <w:t xml:space="preserve">environment for navigation </w:t>
      </w:r>
      <w:r w:rsidR="00CA046E" w:rsidRPr="00CA046E">
        <w:rPr>
          <w:lang w:val="en-GB"/>
        </w:rPr>
        <w:t xml:space="preserve">may not be universally preferred and that the utility of such an application may depend on </w:t>
      </w:r>
      <w:r w:rsidR="00620818">
        <w:rPr>
          <w:lang w:val="en-GB"/>
        </w:rPr>
        <w:t xml:space="preserve">a </w:t>
      </w:r>
      <w:r w:rsidR="00384ED9">
        <w:rPr>
          <w:lang w:val="en-GB"/>
        </w:rPr>
        <w:t>person’s</w:t>
      </w:r>
      <w:r w:rsidR="00CA046E" w:rsidRPr="00CA046E">
        <w:rPr>
          <w:lang w:val="en-GB"/>
        </w:rPr>
        <w:t xml:space="preserve"> preferenc</w:t>
      </w:r>
      <w:r w:rsidR="00384ED9">
        <w:rPr>
          <w:lang w:val="en-GB"/>
        </w:rPr>
        <w:t>e</w:t>
      </w:r>
      <w:r w:rsidR="00CA046E" w:rsidRPr="00CA046E">
        <w:rPr>
          <w:lang w:val="en-GB"/>
        </w:rPr>
        <w:t>.</w:t>
      </w:r>
    </w:p>
    <w:p w14:paraId="4C3DEB1C" w14:textId="52C0AC3E" w:rsidR="00004B16" w:rsidRDefault="00A71339" w:rsidP="00004B16">
      <w:pPr>
        <w:rPr>
          <w:lang w:val="en-GB"/>
        </w:rPr>
      </w:pPr>
      <w:r>
        <w:rPr>
          <w:lang w:val="en-GB"/>
        </w:rPr>
        <w:t>For q</w:t>
      </w:r>
      <w:r w:rsidR="00B055A9">
        <w:rPr>
          <w:lang w:val="en-GB"/>
        </w:rPr>
        <w:t>uestion six, “What was your reasoning</w:t>
      </w:r>
      <w:r w:rsidR="00EB68A9">
        <w:rPr>
          <w:lang w:val="en-GB"/>
        </w:rPr>
        <w:t xml:space="preserve"> for that answer</w:t>
      </w:r>
      <w:r w:rsidR="00B055A9">
        <w:rPr>
          <w:lang w:val="en-GB"/>
        </w:rPr>
        <w:t>?</w:t>
      </w:r>
      <w:r w:rsidR="002234C1">
        <w:rPr>
          <w:lang w:val="en-GB"/>
        </w:rPr>
        <w:t>” (</w:t>
      </w:r>
      <w:r w:rsidR="00FF1E64">
        <w:rPr>
          <w:lang w:val="en-GB"/>
        </w:rPr>
        <w:t>in</w:t>
      </w:r>
      <w:r w:rsidR="00EB68A9">
        <w:rPr>
          <w:lang w:val="en-GB"/>
        </w:rPr>
        <w:t xml:space="preserve"> reference to question five</w:t>
      </w:r>
      <w:r w:rsidR="002234C1">
        <w:rPr>
          <w:lang w:val="en-GB"/>
        </w:rPr>
        <w:t>),</w:t>
      </w:r>
      <w:r w:rsidR="00FF1E64">
        <w:rPr>
          <w:lang w:val="en-GB"/>
        </w:rPr>
        <w:t xml:space="preserve"> </w:t>
      </w:r>
      <w:r>
        <w:rPr>
          <w:lang w:val="en-GB"/>
        </w:rPr>
        <w:t xml:space="preserve">the person </w:t>
      </w:r>
      <w:r w:rsidR="002234C1">
        <w:rPr>
          <w:lang w:val="en-GB"/>
        </w:rPr>
        <w:t>that</w:t>
      </w:r>
      <w:r>
        <w:rPr>
          <w:lang w:val="en-GB"/>
        </w:rPr>
        <w:t xml:space="preserve"> responded with </w:t>
      </w:r>
      <w:r w:rsidR="002234C1">
        <w:rPr>
          <w:lang w:val="en-GB"/>
        </w:rPr>
        <w:t>“</w:t>
      </w:r>
      <w:r>
        <w:rPr>
          <w:lang w:val="en-GB"/>
        </w:rPr>
        <w:t>sometimes</w:t>
      </w:r>
      <w:r w:rsidR="002234C1">
        <w:rPr>
          <w:lang w:val="en-GB"/>
        </w:rPr>
        <w:t>”</w:t>
      </w:r>
      <w:r>
        <w:rPr>
          <w:lang w:val="en-GB"/>
        </w:rPr>
        <w:t xml:space="preserve"> to </w:t>
      </w:r>
      <w:r w:rsidR="002234C1">
        <w:rPr>
          <w:lang w:val="en-GB"/>
        </w:rPr>
        <w:t>question five said, “</w:t>
      </w:r>
      <w:r w:rsidR="00CB75E8" w:rsidRPr="00CB75E8">
        <w:rPr>
          <w:lang w:val="en-GB"/>
        </w:rPr>
        <w:t>In an urban environment, it can be helpful, but in rural places, it is not really. In rural areas, you rarely change paths</w:t>
      </w:r>
      <w:r w:rsidR="003957AA">
        <w:rPr>
          <w:lang w:val="en-GB"/>
        </w:rPr>
        <w:t xml:space="preserve"> and</w:t>
      </w:r>
      <w:r w:rsidR="00CB75E8" w:rsidRPr="00CB75E8">
        <w:rPr>
          <w:lang w:val="en-GB"/>
        </w:rPr>
        <w:t xml:space="preserve"> 3D navigation is helpful when changing </w:t>
      </w:r>
      <w:proofErr w:type="gramStart"/>
      <w:r w:rsidR="00CB75E8" w:rsidRPr="00CB75E8">
        <w:rPr>
          <w:lang w:val="en-GB"/>
        </w:rPr>
        <w:t>paths</w:t>
      </w:r>
      <w:proofErr w:type="gramEnd"/>
      <w:r w:rsidR="00CB75E8" w:rsidRPr="00CB75E8">
        <w:rPr>
          <w:lang w:val="en-GB"/>
        </w:rPr>
        <w:t xml:space="preserve"> a lot.</w:t>
      </w:r>
      <w:r w:rsidR="002234C1">
        <w:rPr>
          <w:lang w:val="en-GB"/>
        </w:rPr>
        <w:t>”</w:t>
      </w:r>
    </w:p>
    <w:p w14:paraId="4B10BD0F" w14:textId="77777777" w:rsidR="00B455A7" w:rsidRDefault="00CD4E9A" w:rsidP="00E41005">
      <w:pPr>
        <w:pStyle w:val="Heading2"/>
        <w:rPr>
          <w:lang w:val="en-GB"/>
        </w:rPr>
      </w:pPr>
      <w:bookmarkStart w:id="25" w:name="_Toc130253347"/>
      <w:r>
        <w:rPr>
          <w:noProof/>
          <w:lang w:val="en-GB"/>
        </w:rPr>
        <w:lastRenderedPageBreak/>
        <mc:AlternateContent>
          <mc:Choice Requires="wpg">
            <w:drawing>
              <wp:anchor distT="0" distB="0" distL="114300" distR="114300" simplePos="0" relativeHeight="251658240" behindDoc="0" locked="0" layoutInCell="1" allowOverlap="1" wp14:anchorId="70BD878B" wp14:editId="08F547C9">
                <wp:simplePos x="0" y="0"/>
                <wp:positionH relativeFrom="column">
                  <wp:posOffset>444131</wp:posOffset>
                </wp:positionH>
                <wp:positionV relativeFrom="paragraph">
                  <wp:posOffset>63500</wp:posOffset>
                </wp:positionV>
                <wp:extent cx="4895215" cy="3746500"/>
                <wp:effectExtent l="63500" t="63500" r="121285" b="0"/>
                <wp:wrapTopAndBottom/>
                <wp:docPr id="13" name="Group 13"/>
                <wp:cNvGraphicFramePr/>
                <a:graphic xmlns:a="http://schemas.openxmlformats.org/drawingml/2006/main">
                  <a:graphicData uri="http://schemas.microsoft.com/office/word/2010/wordprocessingGroup">
                    <wpg:wgp>
                      <wpg:cNvGrpSpPr/>
                      <wpg:grpSpPr>
                        <a:xfrm>
                          <a:off x="0" y="0"/>
                          <a:ext cx="4895215" cy="3746500"/>
                          <a:chOff x="0" y="0"/>
                          <a:chExt cx="4895215" cy="3746500"/>
                        </a:xfrm>
                      </wpg:grpSpPr>
                      <pic:pic xmlns:pic="http://schemas.openxmlformats.org/drawingml/2006/picture">
                        <pic:nvPicPr>
                          <pic:cNvPr id="2" name="Picture 2" descr="Chart, ba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95215" cy="3177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 name="Text Box 12"/>
                        <wps:cNvSpPr txBox="1"/>
                        <wps:spPr>
                          <a:xfrm>
                            <a:off x="1201774" y="3306445"/>
                            <a:ext cx="2530475" cy="440055"/>
                          </a:xfrm>
                          <a:prstGeom prst="rect">
                            <a:avLst/>
                          </a:prstGeom>
                          <a:solidFill>
                            <a:prstClr val="white"/>
                          </a:solidFill>
                          <a:ln>
                            <a:noFill/>
                          </a:ln>
                        </wps:spPr>
                        <wps:txbx>
                          <w:txbxContent>
                            <w:p w14:paraId="1950D062" w14:textId="333EF0F0" w:rsidR="002D4EC5" w:rsidRPr="00151AB1" w:rsidRDefault="002D4EC5" w:rsidP="002D4EC5">
                              <w:pPr>
                                <w:pStyle w:val="Caption"/>
                                <w:rPr>
                                  <w:noProof/>
                                </w:rPr>
                              </w:pPr>
                              <w:r>
                                <w:t>Figure 4-1: Graph of answers to question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0BD878B" id="Group 13" o:spid="_x0000_s1048" style="position:absolute;margin-left:34.95pt;margin-top:5pt;width:385.45pt;height:295pt;z-index:251658240;mso-position-horizontal-relative:text;mso-position-vertical-relative:text" coordsize="48952,37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">
                <v:shape id="Picture 2" o:spid="_x0000_s1049" type="#_x0000_t75" alt="Chart, bar chart&#10;&#10;Description automatically generated" style="position:absolute;width:48952;height:31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" stroked="t" strokeweight="3pt">
                  <v:stroke endcap="square"/>
                  <v:imagedata r:id="rId26" o:title="Chart, bar chart&#10;&#10;Description automatically generated"/>
                  <v:shadow on="t" color="black" opacity="28180f" origin="-.5,-.5" offset=".74836mm,.74836mm"/>
                  <v:path arrowok="t"/>
                </v:shape>
                <v:shape id="Text Box 12" o:spid="_x0000_s1050" type="#_x0000_t202" style="position:absolute;left:12017;top:33064;width:25305;height:4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1950D062" w14:textId="333EF0F0" w:rsidR="002D4EC5" w:rsidRPr="00151AB1" w:rsidRDefault="002D4EC5" w:rsidP="002D4EC5">
                        <w:pPr>
                          <w:pStyle w:val="Caption"/>
                          <w:rPr>
                            <w:noProof/>
                          </w:rPr>
                        </w:pPr>
                        <w:r>
                          <w:t>Figure 4-1: Graph of answers to question 5</w:t>
                        </w:r>
                      </w:p>
                    </w:txbxContent>
                  </v:textbox>
                </v:shape>
                <w10:wrap type="topAndBottom"/>
              </v:group>
            </w:pict>
          </mc:Fallback>
        </mc:AlternateContent>
      </w:r>
      <w:r w:rsidR="00837CB1" w:rsidRPr="007C45F7">
        <w:rPr>
          <w:lang w:val="en-GB"/>
        </w:rPr>
        <w:t>4</w:t>
      </w:r>
      <w:r w:rsidR="00BD3E4D" w:rsidRPr="007C45F7">
        <w:rPr>
          <w:lang w:val="en-GB"/>
        </w:rPr>
        <w:t>.</w:t>
      </w:r>
      <w:r w:rsidR="005E14A8" w:rsidRPr="007C45F7">
        <w:rPr>
          <w:lang w:val="en-GB"/>
        </w:rPr>
        <w:t>4</w:t>
      </w:r>
      <w:r w:rsidR="00BD3E4D" w:rsidRPr="007C45F7">
        <w:rPr>
          <w:lang w:val="en-GB"/>
        </w:rPr>
        <w:t xml:space="preserve"> Evaluation of </w:t>
      </w:r>
      <w:r w:rsidR="006010A7">
        <w:rPr>
          <w:lang w:val="en-GB"/>
        </w:rPr>
        <w:t xml:space="preserve">the </w:t>
      </w:r>
      <w:r w:rsidR="00BD3E4D" w:rsidRPr="007C45F7">
        <w:rPr>
          <w:lang w:val="en-GB"/>
        </w:rPr>
        <w:t xml:space="preserve">3D </w:t>
      </w:r>
      <w:r w:rsidR="008D421E" w:rsidRPr="007C45F7">
        <w:rPr>
          <w:lang w:val="en-GB"/>
        </w:rPr>
        <w:t>M</w:t>
      </w:r>
      <w:r w:rsidR="00BD3E4D" w:rsidRPr="007C45F7">
        <w:rPr>
          <w:lang w:val="en-GB"/>
        </w:rPr>
        <w:t>ap</w:t>
      </w:r>
      <w:r w:rsidR="006010A7">
        <w:rPr>
          <w:lang w:val="en-GB"/>
        </w:rPr>
        <w:t xml:space="preserve"> Implementation</w:t>
      </w:r>
      <w:bookmarkEnd w:id="25"/>
    </w:p>
    <w:p w14:paraId="13FEF3DC" w14:textId="5162D444" w:rsidR="00D1604B" w:rsidRPr="00916B35" w:rsidRDefault="00B455A7" w:rsidP="00B455A7">
      <w:pPr>
        <w:rPr>
          <w:lang w:val="en-GB"/>
        </w:rPr>
      </w:pPr>
      <w:r>
        <w:rPr>
          <w:lang w:val="en-GB"/>
        </w:rPr>
        <w:t xml:space="preserve">Overall, </w:t>
      </w:r>
      <w:r w:rsidR="00525A6E">
        <w:rPr>
          <w:lang w:val="en-GB"/>
        </w:rPr>
        <w:t xml:space="preserve">the opinions of the </w:t>
      </w:r>
      <w:r w:rsidR="0037225F">
        <w:rPr>
          <w:lang w:val="en-GB"/>
        </w:rPr>
        <w:t xml:space="preserve">participants </w:t>
      </w:r>
      <w:r w:rsidR="00BB2AD5">
        <w:rPr>
          <w:lang w:val="en-GB"/>
        </w:rPr>
        <w:t>were</w:t>
      </w:r>
      <w:r w:rsidR="0037225F">
        <w:rPr>
          <w:lang w:val="en-GB"/>
        </w:rPr>
        <w:t xml:space="preserve"> a mixed bag. Some preferred the 3D environment and found it genuinely helpful, whereas other</w:t>
      </w:r>
      <w:r w:rsidR="00A62AD4">
        <w:rPr>
          <w:lang w:val="en-GB"/>
        </w:rPr>
        <w:t>s less so.</w:t>
      </w:r>
      <w:r w:rsidR="00D1604B" w:rsidRPr="007C45F7">
        <w:rPr>
          <w:lang w:val="en-GB"/>
        </w:rPr>
        <w:br w:type="page"/>
      </w:r>
    </w:p>
    <w:p w14:paraId="103A4064" w14:textId="0C01E66E" w:rsidR="000D1D78" w:rsidRPr="007C45F7" w:rsidRDefault="000D1D78" w:rsidP="000B62D5">
      <w:pPr>
        <w:pStyle w:val="Heading1"/>
        <w:rPr>
          <w:lang w:val="en-GB"/>
        </w:rPr>
      </w:pPr>
      <w:bookmarkStart w:id="26" w:name="_Toc130253348"/>
      <w:r w:rsidRPr="007C45F7">
        <w:rPr>
          <w:lang w:val="en-GB"/>
        </w:rPr>
        <w:lastRenderedPageBreak/>
        <w:t xml:space="preserve">Chapter </w:t>
      </w:r>
      <w:r w:rsidR="00F93D6A" w:rsidRPr="007C45F7">
        <w:rPr>
          <w:lang w:val="en-GB"/>
        </w:rPr>
        <w:t>5</w:t>
      </w:r>
      <w:r w:rsidRPr="007C45F7">
        <w:rPr>
          <w:lang w:val="en-GB"/>
        </w:rPr>
        <w:t>. Conclusion</w:t>
      </w:r>
      <w:bookmarkEnd w:id="26"/>
    </w:p>
    <w:p w14:paraId="6516193D" w14:textId="388FDCC4" w:rsidR="000D1D78" w:rsidRPr="007C45F7" w:rsidRDefault="00F93D6A" w:rsidP="000B62D5">
      <w:pPr>
        <w:pStyle w:val="Heading2"/>
        <w:rPr>
          <w:lang w:val="en-GB"/>
        </w:rPr>
      </w:pPr>
      <w:bookmarkStart w:id="27" w:name="_Toc130253349"/>
      <w:r w:rsidRPr="007C45F7">
        <w:rPr>
          <w:lang w:val="en-GB"/>
        </w:rPr>
        <w:t>5</w:t>
      </w:r>
      <w:r w:rsidR="000D1D78" w:rsidRPr="007C45F7">
        <w:rPr>
          <w:lang w:val="en-GB"/>
        </w:rPr>
        <w:t>.1</w:t>
      </w:r>
      <w:r w:rsidR="00B55020" w:rsidRPr="007C45F7">
        <w:rPr>
          <w:lang w:val="en-GB"/>
        </w:rPr>
        <w:t xml:space="preserve"> Recap of Key Findings and Results</w:t>
      </w:r>
      <w:bookmarkEnd w:id="27"/>
    </w:p>
    <w:p w14:paraId="7AC0F455" w14:textId="0C449CC4" w:rsidR="00B911D2" w:rsidRPr="007C45F7" w:rsidRDefault="00B911D2" w:rsidP="00377D3A">
      <w:pPr>
        <w:pStyle w:val="ListBullet"/>
        <w:rPr>
          <w:lang w:val="en-GB"/>
        </w:rPr>
      </w:pPr>
      <w:r w:rsidRPr="007C45F7">
        <w:rPr>
          <w:lang w:val="en-GB"/>
        </w:rPr>
        <w:t xml:space="preserve">Here, list the aims from the first chapter and talk about if </w:t>
      </w:r>
      <w:r w:rsidR="008D7D26" w:rsidRPr="007C45F7">
        <w:rPr>
          <w:lang w:val="en-GB"/>
        </w:rPr>
        <w:t>they have</w:t>
      </w:r>
      <w:r w:rsidRPr="007C45F7">
        <w:rPr>
          <w:lang w:val="en-GB"/>
        </w:rPr>
        <w:t xml:space="preserve"> been </w:t>
      </w:r>
      <w:r w:rsidR="00982331" w:rsidRPr="007C45F7">
        <w:rPr>
          <w:lang w:val="en-GB"/>
        </w:rPr>
        <w:t>met.</w:t>
      </w:r>
    </w:p>
    <w:p w14:paraId="3E2020D5" w14:textId="7D696920" w:rsidR="00B55020" w:rsidRPr="007C45F7" w:rsidRDefault="00F93D6A" w:rsidP="000B62D5">
      <w:pPr>
        <w:pStyle w:val="Heading2"/>
        <w:rPr>
          <w:lang w:val="en-GB"/>
        </w:rPr>
      </w:pPr>
      <w:bookmarkStart w:id="28" w:name="_Toc130253350"/>
      <w:r w:rsidRPr="007C45F7">
        <w:rPr>
          <w:lang w:val="en-GB"/>
        </w:rPr>
        <w:t>5</w:t>
      </w:r>
      <w:r w:rsidR="00B55020" w:rsidRPr="007C45F7">
        <w:rPr>
          <w:lang w:val="en-GB"/>
        </w:rPr>
        <w:t xml:space="preserve">.2 </w:t>
      </w:r>
      <w:r w:rsidR="00970680" w:rsidRPr="007C45F7">
        <w:rPr>
          <w:lang w:val="en-GB"/>
        </w:rPr>
        <w:t xml:space="preserve">Discussion of </w:t>
      </w:r>
      <w:r w:rsidR="00180F29" w:rsidRPr="007C45F7">
        <w:rPr>
          <w:lang w:val="en-GB"/>
        </w:rPr>
        <w:t>H</w:t>
      </w:r>
      <w:r w:rsidR="00970680" w:rsidRPr="007C45F7">
        <w:rPr>
          <w:lang w:val="en-GB"/>
        </w:rPr>
        <w:t xml:space="preserve">ow the </w:t>
      </w:r>
      <w:r w:rsidR="00180F29" w:rsidRPr="007C45F7">
        <w:rPr>
          <w:lang w:val="en-GB"/>
        </w:rPr>
        <w:t>P</w:t>
      </w:r>
      <w:r w:rsidR="00970680" w:rsidRPr="007C45F7">
        <w:rPr>
          <w:lang w:val="en-GB"/>
        </w:rPr>
        <w:t xml:space="preserve">roject </w:t>
      </w:r>
      <w:r w:rsidR="00AC0BCE" w:rsidRPr="007C45F7">
        <w:rPr>
          <w:lang w:val="en-GB"/>
        </w:rPr>
        <w:t>C</w:t>
      </w:r>
      <w:r w:rsidR="00180F29" w:rsidRPr="007C45F7">
        <w:rPr>
          <w:lang w:val="en-GB"/>
        </w:rPr>
        <w:t>ould</w:t>
      </w:r>
      <w:r w:rsidR="00970680" w:rsidRPr="007C45F7">
        <w:rPr>
          <w:lang w:val="en-GB"/>
        </w:rPr>
        <w:t xml:space="preserve"> </w:t>
      </w:r>
      <w:r w:rsidR="00A95358" w:rsidRPr="007C45F7">
        <w:rPr>
          <w:lang w:val="en-GB"/>
        </w:rPr>
        <w:t>B</w:t>
      </w:r>
      <w:r w:rsidR="00970680" w:rsidRPr="007C45F7">
        <w:rPr>
          <w:lang w:val="en-GB"/>
        </w:rPr>
        <w:t xml:space="preserve">e </w:t>
      </w:r>
      <w:r w:rsidR="00180F29" w:rsidRPr="007C45F7">
        <w:rPr>
          <w:lang w:val="en-GB"/>
        </w:rPr>
        <w:t>E</w:t>
      </w:r>
      <w:r w:rsidR="00970680" w:rsidRPr="007C45F7">
        <w:rPr>
          <w:lang w:val="en-GB"/>
        </w:rPr>
        <w:t>xtended</w:t>
      </w:r>
      <w:bookmarkEnd w:id="28"/>
    </w:p>
    <w:p w14:paraId="7F609798" w14:textId="77777777" w:rsidR="000135BA" w:rsidRPr="007C45F7" w:rsidRDefault="00CB6F4A" w:rsidP="00377D3A">
      <w:pPr>
        <w:pStyle w:val="ListBullet"/>
        <w:rPr>
          <w:lang w:val="en-GB"/>
        </w:rPr>
      </w:pPr>
      <w:r w:rsidRPr="007C45F7">
        <w:rPr>
          <w:lang w:val="en-GB"/>
        </w:rPr>
        <w:t>Talk about the height map</w:t>
      </w:r>
      <w:r w:rsidR="00525E93" w:rsidRPr="007C45F7">
        <w:rPr>
          <w:lang w:val="en-GB"/>
        </w:rPr>
        <w:t>.</w:t>
      </w:r>
    </w:p>
    <w:p w14:paraId="0E7DFDBF" w14:textId="677E9D2C" w:rsidR="00CB6F4A" w:rsidRPr="007C45F7" w:rsidRDefault="003C1439" w:rsidP="00377D3A">
      <w:pPr>
        <w:pStyle w:val="ListBullet"/>
        <w:rPr>
          <w:lang w:val="en-GB"/>
        </w:rPr>
      </w:pPr>
      <w:r w:rsidRPr="007C45F7">
        <w:rPr>
          <w:lang w:val="en-GB"/>
        </w:rPr>
        <w:t xml:space="preserve">Talk about how textures could be added for different structures such as stone vs concrete </w:t>
      </w:r>
      <w:r w:rsidR="00527CB0" w:rsidRPr="007C45F7">
        <w:rPr>
          <w:lang w:val="en-GB"/>
        </w:rPr>
        <w:t>vs gravel paths.</w:t>
      </w:r>
    </w:p>
    <w:p w14:paraId="583DF6C7" w14:textId="68730D56" w:rsidR="005B4F72" w:rsidRPr="007C45F7" w:rsidRDefault="005B4F72" w:rsidP="00377D3A">
      <w:pPr>
        <w:pStyle w:val="ListBullet"/>
        <w:rPr>
          <w:lang w:val="en-GB"/>
        </w:rPr>
      </w:pPr>
      <w:r w:rsidRPr="007C45F7">
        <w:rPr>
          <w:lang w:val="en-GB"/>
        </w:rPr>
        <w:t xml:space="preserve">Maybe talk about </w:t>
      </w:r>
      <w:r w:rsidR="008E7B08" w:rsidRPr="007C45F7">
        <w:rPr>
          <w:lang w:val="en-GB"/>
        </w:rPr>
        <w:t>scanned</w:t>
      </w:r>
      <w:r w:rsidRPr="007C45F7">
        <w:rPr>
          <w:lang w:val="en-GB"/>
        </w:rPr>
        <w:t xml:space="preserve"> images of the buildings</w:t>
      </w:r>
      <w:r w:rsidR="00F729AC" w:rsidRPr="007C45F7">
        <w:rPr>
          <w:lang w:val="en-GB"/>
        </w:rPr>
        <w:t xml:space="preserve"> and paths</w:t>
      </w:r>
      <w:r w:rsidRPr="007C45F7">
        <w:rPr>
          <w:lang w:val="en-GB"/>
        </w:rPr>
        <w:t xml:space="preserve"> </w:t>
      </w:r>
      <w:r w:rsidR="00266BC4" w:rsidRPr="007C45F7">
        <w:rPr>
          <w:lang w:val="en-GB"/>
        </w:rPr>
        <w:t xml:space="preserve">that </w:t>
      </w:r>
      <w:r w:rsidRPr="007C45F7">
        <w:rPr>
          <w:lang w:val="en-GB"/>
        </w:rPr>
        <w:t xml:space="preserve">could be overlayed over the </w:t>
      </w:r>
      <w:r w:rsidR="00F729AC" w:rsidRPr="007C45F7">
        <w:rPr>
          <w:lang w:val="en-GB"/>
        </w:rPr>
        <w:t>map.</w:t>
      </w:r>
    </w:p>
    <w:p w14:paraId="00200C9F" w14:textId="35C60100" w:rsidR="006E0587" w:rsidRPr="007C45F7" w:rsidRDefault="00F93D6A" w:rsidP="000B62D5">
      <w:pPr>
        <w:pStyle w:val="Heading2"/>
        <w:rPr>
          <w:lang w:val="en-GB"/>
        </w:rPr>
      </w:pPr>
      <w:bookmarkStart w:id="29" w:name="_Toc130253351"/>
      <w:r w:rsidRPr="007C45F7">
        <w:rPr>
          <w:lang w:val="en-GB"/>
        </w:rPr>
        <w:t>5</w:t>
      </w:r>
      <w:r w:rsidR="00970680" w:rsidRPr="007C45F7">
        <w:rPr>
          <w:lang w:val="en-GB"/>
        </w:rPr>
        <w:t xml:space="preserve">.3 </w:t>
      </w:r>
      <w:r w:rsidR="00180F29" w:rsidRPr="007C45F7">
        <w:rPr>
          <w:lang w:val="en-GB"/>
        </w:rPr>
        <w:t xml:space="preserve">Final Thoughts on </w:t>
      </w:r>
      <w:r w:rsidR="00543153" w:rsidRPr="007C45F7">
        <w:rPr>
          <w:lang w:val="en-GB"/>
        </w:rPr>
        <w:t>T</w:t>
      </w:r>
      <w:r w:rsidR="00380936" w:rsidRPr="007C45F7">
        <w:rPr>
          <w:lang w:val="en-GB"/>
        </w:rPr>
        <w:t>his</w:t>
      </w:r>
      <w:r w:rsidR="00180F29" w:rsidRPr="007C45F7">
        <w:rPr>
          <w:lang w:val="en-GB"/>
        </w:rPr>
        <w:t xml:space="preserve"> Project</w:t>
      </w:r>
      <w:bookmarkEnd w:id="29"/>
    </w:p>
    <w:p w14:paraId="420C5D0D" w14:textId="34B7F086" w:rsidR="00C26D78" w:rsidRPr="007C45F7" w:rsidRDefault="0046200B" w:rsidP="008D5C57">
      <w:pPr>
        <w:rPr>
          <w:lang w:val="en-GB"/>
        </w:rPr>
      </w:pPr>
      <w:r w:rsidRPr="007C45F7">
        <w:rPr>
          <w:lang w:val="en-GB"/>
        </w:rPr>
        <w:t>End on a happy note</w:t>
      </w:r>
      <w:r w:rsidR="0087787E" w:rsidRPr="007C45F7">
        <w:rPr>
          <w:lang w:val="en-GB"/>
        </w:rPr>
        <w:t xml:space="preserve"> </w:t>
      </w:r>
      <w:r w:rsidR="0087787E" w:rsidRPr="007C45F7">
        <w:rPr>
          <w:lang w:val="en-GB"/>
        </w:rPr>
        <w:sym w:font="Wingdings" w:char="F04A"/>
      </w:r>
    </w:p>
    <w:sdt>
      <w:sdtPr>
        <w:rPr>
          <w:rFonts w:asciiTheme="minorHAnsi" w:eastAsiaTheme="minorEastAsia" w:hAnsiTheme="minorHAnsi" w:cstheme="minorBidi"/>
          <w:lang w:val="en-GB"/>
        </w:rPr>
        <w:id w:val="62297111"/>
        <w:docPartObj>
          <w:docPartGallery w:val="Bibliographies"/>
          <w:docPartUnique/>
        </w:docPartObj>
      </w:sdtPr>
      <w:sdtEndPr/>
      <w:sdtContent>
        <w:p w14:paraId="5358261E" w14:textId="31C0F210" w:rsidR="00E81978" w:rsidRPr="007C45F7" w:rsidRDefault="005D3A03" w:rsidP="000B62D5">
          <w:pPr>
            <w:pStyle w:val="SectionTitle"/>
            <w:rPr>
              <w:lang w:val="en-GB"/>
            </w:rPr>
          </w:pPr>
          <w:r w:rsidRPr="007C45F7">
            <w:rPr>
              <w:lang w:val="en-GB" w:bidi="en-GB"/>
            </w:rPr>
            <w:t>References</w:t>
          </w:r>
        </w:p>
        <w:p w14:paraId="7501EA82" w14:textId="77777777" w:rsidR="00931688" w:rsidRDefault="00C31D30" w:rsidP="000B62D5">
          <w:pPr>
            <w:pStyle w:val="Bibliography"/>
            <w:ind w:left="0" w:firstLine="0"/>
            <w:rPr>
              <w:noProof/>
              <w:kern w:val="0"/>
            </w:rPr>
          </w:pPr>
          <w:r w:rsidRPr="007C45F7">
            <w:rPr>
              <w:lang w:val="en-GB" w:bidi="en-GB"/>
            </w:rPr>
            <w:fldChar w:fldCharType="begin"/>
          </w:r>
          <w:r w:rsidRPr="007C45F7">
            <w:rPr>
              <w:lang w:val="en-GB" w:bidi="en-GB"/>
            </w:rPr>
            <w:instrText xml:space="preserve"> BIBLIOGRAPHY </w:instrText>
          </w:r>
          <w:r w:rsidRPr="007C45F7">
            <w:rPr>
              <w:lang w:val="en-GB" w:bidi="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931688" w14:paraId="16C0FD86" w14:textId="77777777">
            <w:trPr>
              <w:divId w:val="1069378906"/>
              <w:tblCellSpacing w:w="15" w:type="dxa"/>
            </w:trPr>
            <w:tc>
              <w:tcPr>
                <w:tcW w:w="50" w:type="pct"/>
                <w:hideMark/>
              </w:tcPr>
              <w:p w14:paraId="3E690021" w14:textId="1D377EA3" w:rsidR="00931688" w:rsidRDefault="00931688">
                <w:pPr>
                  <w:pStyle w:val="Bibliography"/>
                  <w:rPr>
                    <w:noProof/>
                  </w:rPr>
                </w:pPr>
                <w:r>
                  <w:rPr>
                    <w:noProof/>
                  </w:rPr>
                  <w:t xml:space="preserve">[1] </w:t>
                </w:r>
              </w:p>
            </w:tc>
            <w:tc>
              <w:tcPr>
                <w:tcW w:w="0" w:type="auto"/>
                <w:hideMark/>
              </w:tcPr>
              <w:p w14:paraId="5D36B4BF" w14:textId="77777777" w:rsidR="00931688" w:rsidRDefault="00931688">
                <w:pPr>
                  <w:pStyle w:val="Bibliography"/>
                  <w:rPr>
                    <w:noProof/>
                  </w:rPr>
                </w:pPr>
                <w:r>
                  <w:rPr>
                    <w:noProof/>
                  </w:rPr>
                  <w:t>E. Andrews, “8 Remarkable Early Maps,” 22 August 2018. [Online]. Available: https://www.history.com/news/8-remarkable-early-maps. [Accessed 11 March 2023].</w:t>
                </w:r>
              </w:p>
            </w:tc>
          </w:tr>
          <w:tr w:rsidR="00931688" w14:paraId="110FE521" w14:textId="77777777">
            <w:trPr>
              <w:divId w:val="1069378906"/>
              <w:tblCellSpacing w:w="15" w:type="dxa"/>
            </w:trPr>
            <w:tc>
              <w:tcPr>
                <w:tcW w:w="50" w:type="pct"/>
                <w:hideMark/>
              </w:tcPr>
              <w:p w14:paraId="04CAB402" w14:textId="77777777" w:rsidR="00931688" w:rsidRDefault="00931688">
                <w:pPr>
                  <w:pStyle w:val="Bibliography"/>
                  <w:rPr>
                    <w:noProof/>
                  </w:rPr>
                </w:pPr>
                <w:r>
                  <w:rPr>
                    <w:noProof/>
                  </w:rPr>
                  <w:t xml:space="preserve">[2] </w:t>
                </w:r>
              </w:p>
            </w:tc>
            <w:tc>
              <w:tcPr>
                <w:tcW w:w="0" w:type="auto"/>
                <w:hideMark/>
              </w:tcPr>
              <w:p w14:paraId="6F685849" w14:textId="77777777" w:rsidR="00931688" w:rsidRDefault="00931688">
                <w:pPr>
                  <w:pStyle w:val="Bibliography"/>
                  <w:rPr>
                    <w:noProof/>
                  </w:rPr>
                </w:pPr>
                <w:r>
                  <w:rPr>
                    <w:noProof/>
                  </w:rPr>
                  <w:t>Mobile Phone Museum, “Benefon ESC!,” [Online]. Available: https://www.mobilephonemuseum.com/phone-detail/esc. [Accessed 10 March 2023].</w:t>
                </w:r>
              </w:p>
            </w:tc>
          </w:tr>
          <w:tr w:rsidR="00931688" w14:paraId="65BFAF5F" w14:textId="77777777">
            <w:trPr>
              <w:divId w:val="1069378906"/>
              <w:tblCellSpacing w:w="15" w:type="dxa"/>
            </w:trPr>
            <w:tc>
              <w:tcPr>
                <w:tcW w:w="50" w:type="pct"/>
                <w:hideMark/>
              </w:tcPr>
              <w:p w14:paraId="29D5D92A" w14:textId="77777777" w:rsidR="00931688" w:rsidRDefault="00931688">
                <w:pPr>
                  <w:pStyle w:val="Bibliography"/>
                  <w:rPr>
                    <w:noProof/>
                  </w:rPr>
                </w:pPr>
                <w:r>
                  <w:rPr>
                    <w:noProof/>
                  </w:rPr>
                  <w:t xml:space="preserve">[3] </w:t>
                </w:r>
              </w:p>
            </w:tc>
            <w:tc>
              <w:tcPr>
                <w:tcW w:w="0" w:type="auto"/>
                <w:hideMark/>
              </w:tcPr>
              <w:p w14:paraId="0BF8E040" w14:textId="77777777" w:rsidR="00931688" w:rsidRDefault="00931688">
                <w:pPr>
                  <w:pStyle w:val="Bibliography"/>
                  <w:rPr>
                    <w:noProof/>
                  </w:rPr>
                </w:pPr>
                <w:r>
                  <w:rPr>
                    <w:noProof/>
                  </w:rPr>
                  <w:t>“Navigation - Worldwide,” Statista, February 2023. [Online]. Available: https://www-statista-com.ezproxy.lancs.ac.uk/outlook/dmo/app/navigation/worldwide#revenue. [Accessed 11 March 2023].</w:t>
                </w:r>
              </w:p>
            </w:tc>
          </w:tr>
          <w:tr w:rsidR="00931688" w14:paraId="4C164DCE" w14:textId="77777777">
            <w:trPr>
              <w:divId w:val="1069378906"/>
              <w:tblCellSpacing w:w="15" w:type="dxa"/>
            </w:trPr>
            <w:tc>
              <w:tcPr>
                <w:tcW w:w="50" w:type="pct"/>
                <w:hideMark/>
              </w:tcPr>
              <w:p w14:paraId="05B7AB3A" w14:textId="77777777" w:rsidR="00931688" w:rsidRDefault="00931688">
                <w:pPr>
                  <w:pStyle w:val="Bibliography"/>
                  <w:rPr>
                    <w:noProof/>
                  </w:rPr>
                </w:pPr>
                <w:r>
                  <w:rPr>
                    <w:noProof/>
                  </w:rPr>
                  <w:t xml:space="preserve">[4] </w:t>
                </w:r>
              </w:p>
            </w:tc>
            <w:tc>
              <w:tcPr>
                <w:tcW w:w="0" w:type="auto"/>
                <w:hideMark/>
              </w:tcPr>
              <w:p w14:paraId="72309022" w14:textId="77777777" w:rsidR="00931688" w:rsidRDefault="00931688">
                <w:pPr>
                  <w:pStyle w:val="Bibliography"/>
                  <w:rPr>
                    <w:noProof/>
                  </w:rPr>
                </w:pPr>
                <w:r>
                  <w:rPr>
                    <w:noProof/>
                  </w:rPr>
                  <w:t>E. Reid, “A look back at 15 years of mapping the world,” 06 February 2020. [Online]. Available: https://blog.google/products/maps/look-back-15-years-mapping-world/. [Accessed 11 March 2023].</w:t>
                </w:r>
              </w:p>
            </w:tc>
          </w:tr>
          <w:tr w:rsidR="00931688" w14:paraId="6C7731C4" w14:textId="77777777">
            <w:trPr>
              <w:divId w:val="1069378906"/>
              <w:tblCellSpacing w:w="15" w:type="dxa"/>
            </w:trPr>
            <w:tc>
              <w:tcPr>
                <w:tcW w:w="50" w:type="pct"/>
                <w:hideMark/>
              </w:tcPr>
              <w:p w14:paraId="0EB3AF95" w14:textId="77777777" w:rsidR="00931688" w:rsidRDefault="00931688">
                <w:pPr>
                  <w:pStyle w:val="Bibliography"/>
                  <w:rPr>
                    <w:noProof/>
                  </w:rPr>
                </w:pPr>
                <w:r>
                  <w:rPr>
                    <w:noProof/>
                  </w:rPr>
                  <w:t xml:space="preserve">[5] </w:t>
                </w:r>
              </w:p>
            </w:tc>
            <w:tc>
              <w:tcPr>
                <w:tcW w:w="0" w:type="auto"/>
                <w:hideMark/>
              </w:tcPr>
              <w:p w14:paraId="1E638F25" w14:textId="77777777" w:rsidR="00931688" w:rsidRDefault="00931688">
                <w:pPr>
                  <w:pStyle w:val="Bibliography"/>
                  <w:rPr>
                    <w:noProof/>
                  </w:rPr>
                </w:pPr>
                <w:r>
                  <w:rPr>
                    <w:noProof/>
                  </w:rPr>
                  <w:t>D. Nowell, “£24m management school building now open at Lancaster University,” Lancashire Post, 21 May 2021. [Online]. Available: https://www.lep.co.uk/business/ps24m-management-school-building-now-open-at-lancaster-university-3245393. [Accessed 9 March 2023].</w:t>
                </w:r>
              </w:p>
            </w:tc>
          </w:tr>
          <w:tr w:rsidR="00931688" w14:paraId="35992CC9" w14:textId="77777777">
            <w:trPr>
              <w:divId w:val="1069378906"/>
              <w:tblCellSpacing w:w="15" w:type="dxa"/>
            </w:trPr>
            <w:tc>
              <w:tcPr>
                <w:tcW w:w="50" w:type="pct"/>
                <w:hideMark/>
              </w:tcPr>
              <w:p w14:paraId="33BD164D" w14:textId="77777777" w:rsidR="00931688" w:rsidRDefault="00931688">
                <w:pPr>
                  <w:pStyle w:val="Bibliography"/>
                  <w:rPr>
                    <w:noProof/>
                  </w:rPr>
                </w:pPr>
                <w:r>
                  <w:rPr>
                    <w:noProof/>
                  </w:rPr>
                  <w:t xml:space="preserve">[6] </w:t>
                </w:r>
              </w:p>
            </w:tc>
            <w:tc>
              <w:tcPr>
                <w:tcW w:w="0" w:type="auto"/>
                <w:hideMark/>
              </w:tcPr>
              <w:p w14:paraId="780D699A" w14:textId="77777777" w:rsidR="00931688" w:rsidRDefault="00931688">
                <w:pPr>
                  <w:pStyle w:val="Bibliography"/>
                  <w:rPr>
                    <w:noProof/>
                  </w:rPr>
                </w:pPr>
                <w:r>
                  <w:rPr>
                    <w:noProof/>
                  </w:rPr>
                  <w:t>“Most popular mobile apps in the United Kingdom (UK) in September 2022, by reach [Graph],” UKOM, September 2022. [Online]. Available: https://www-statista-com.ezproxy.lancs.ac.uk/statistics/1282098/top-mobile-apps-uk-by-reach/. [Accessed 12 March 2023].</w:t>
                </w:r>
              </w:p>
            </w:tc>
          </w:tr>
          <w:tr w:rsidR="00931688" w14:paraId="35802BAB" w14:textId="77777777">
            <w:trPr>
              <w:divId w:val="1069378906"/>
              <w:tblCellSpacing w:w="15" w:type="dxa"/>
            </w:trPr>
            <w:tc>
              <w:tcPr>
                <w:tcW w:w="50" w:type="pct"/>
                <w:hideMark/>
              </w:tcPr>
              <w:p w14:paraId="5057EDF7" w14:textId="77777777" w:rsidR="00931688" w:rsidRDefault="00931688">
                <w:pPr>
                  <w:pStyle w:val="Bibliography"/>
                  <w:rPr>
                    <w:noProof/>
                  </w:rPr>
                </w:pPr>
                <w:r>
                  <w:rPr>
                    <w:noProof/>
                  </w:rPr>
                  <w:lastRenderedPageBreak/>
                  <w:t xml:space="preserve">[7] </w:t>
                </w:r>
              </w:p>
            </w:tc>
            <w:tc>
              <w:tcPr>
                <w:tcW w:w="0" w:type="auto"/>
                <w:hideMark/>
              </w:tcPr>
              <w:p w14:paraId="5850F97E" w14:textId="77777777" w:rsidR="00931688" w:rsidRDefault="00931688">
                <w:pPr>
                  <w:pStyle w:val="Bibliography"/>
                  <w:rPr>
                    <w:noProof/>
                  </w:rPr>
                </w:pPr>
                <w:r>
                  <w:rPr>
                    <w:noProof/>
                  </w:rPr>
                  <w:t>“Leading mapping apps in the United States in 2022, by downloads [Graph],” AppMagic, 07 February 2023. [Online]. Available: https://www-statista-com.ezproxy.lancs.ac.uk/statistics/865413/most-popular-us-mapping-apps-ranked-by-audience/. [Accessed 12 March 2023].</w:t>
                </w:r>
              </w:p>
            </w:tc>
          </w:tr>
          <w:tr w:rsidR="00931688" w14:paraId="1B632949" w14:textId="77777777">
            <w:trPr>
              <w:divId w:val="1069378906"/>
              <w:tblCellSpacing w:w="15" w:type="dxa"/>
            </w:trPr>
            <w:tc>
              <w:tcPr>
                <w:tcW w:w="50" w:type="pct"/>
                <w:hideMark/>
              </w:tcPr>
              <w:p w14:paraId="1118113F" w14:textId="77777777" w:rsidR="00931688" w:rsidRDefault="00931688">
                <w:pPr>
                  <w:pStyle w:val="Bibliography"/>
                  <w:rPr>
                    <w:noProof/>
                  </w:rPr>
                </w:pPr>
                <w:r>
                  <w:rPr>
                    <w:noProof/>
                  </w:rPr>
                  <w:t xml:space="preserve">[8] </w:t>
                </w:r>
              </w:p>
            </w:tc>
            <w:tc>
              <w:tcPr>
                <w:tcW w:w="0" w:type="auto"/>
                <w:hideMark/>
              </w:tcPr>
              <w:p w14:paraId="635A545C" w14:textId="77777777" w:rsidR="00931688" w:rsidRDefault="00931688">
                <w:pPr>
                  <w:pStyle w:val="Bibliography"/>
                  <w:rPr>
                    <w:noProof/>
                  </w:rPr>
                </w:pPr>
                <w:r>
                  <w:rPr>
                    <w:noProof/>
                  </w:rPr>
                  <w:t>Taginfo, “Database statistics,” [Online]. Available: https://taginfo.openstreetmap.org/reports/database_statistics. [Accessed 27 February 2023].</w:t>
                </w:r>
              </w:p>
            </w:tc>
          </w:tr>
          <w:tr w:rsidR="00931688" w14:paraId="2F0ECD63" w14:textId="77777777">
            <w:trPr>
              <w:divId w:val="1069378906"/>
              <w:tblCellSpacing w:w="15" w:type="dxa"/>
            </w:trPr>
            <w:tc>
              <w:tcPr>
                <w:tcW w:w="50" w:type="pct"/>
                <w:hideMark/>
              </w:tcPr>
              <w:p w14:paraId="4633A385" w14:textId="77777777" w:rsidR="00931688" w:rsidRDefault="00931688">
                <w:pPr>
                  <w:pStyle w:val="Bibliography"/>
                  <w:rPr>
                    <w:noProof/>
                  </w:rPr>
                </w:pPr>
                <w:r>
                  <w:rPr>
                    <w:noProof/>
                  </w:rPr>
                  <w:t xml:space="preserve">[9] </w:t>
                </w:r>
              </w:p>
            </w:tc>
            <w:tc>
              <w:tcPr>
                <w:tcW w:w="0" w:type="auto"/>
                <w:hideMark/>
              </w:tcPr>
              <w:p w14:paraId="46150287" w14:textId="77777777" w:rsidR="00931688" w:rsidRDefault="00931688">
                <w:pPr>
                  <w:pStyle w:val="Bibliography"/>
                  <w:rPr>
                    <w:noProof/>
                  </w:rPr>
                </w:pPr>
                <w:r>
                  <w:rPr>
                    <w:noProof/>
                  </w:rPr>
                  <w:t>A-Frame, “Entity-Component-System,” [Online]. Available: https://aframe.io/docs/1.4.0/introduction/entity-component-system.html. [Accessed 11 March 2023].</w:t>
                </w:r>
              </w:p>
            </w:tc>
          </w:tr>
          <w:tr w:rsidR="00931688" w14:paraId="2D6791F6" w14:textId="77777777">
            <w:trPr>
              <w:divId w:val="1069378906"/>
              <w:tblCellSpacing w:w="15" w:type="dxa"/>
            </w:trPr>
            <w:tc>
              <w:tcPr>
                <w:tcW w:w="50" w:type="pct"/>
                <w:hideMark/>
              </w:tcPr>
              <w:p w14:paraId="65EA085C" w14:textId="77777777" w:rsidR="00931688" w:rsidRDefault="00931688">
                <w:pPr>
                  <w:pStyle w:val="Bibliography"/>
                  <w:rPr>
                    <w:noProof/>
                  </w:rPr>
                </w:pPr>
                <w:r>
                  <w:rPr>
                    <w:noProof/>
                  </w:rPr>
                  <w:t xml:space="preserve">[10] </w:t>
                </w:r>
              </w:p>
            </w:tc>
            <w:tc>
              <w:tcPr>
                <w:tcW w:w="0" w:type="auto"/>
                <w:hideMark/>
              </w:tcPr>
              <w:p w14:paraId="5E4F9081" w14:textId="77777777" w:rsidR="00931688" w:rsidRDefault="00931688">
                <w:pPr>
                  <w:pStyle w:val="Bibliography"/>
                  <w:rPr>
                    <w:noProof/>
                  </w:rPr>
                </w:pPr>
                <w:r>
                  <w:rPr>
                    <w:noProof/>
                  </w:rPr>
                  <w:t>R. Kaiser, “VR Map - OpenStreetMap goes WebVR,” [Online]. Available: https://vrmap.kairo.at.</w:t>
                </w:r>
              </w:p>
            </w:tc>
          </w:tr>
          <w:tr w:rsidR="00931688" w14:paraId="4227D960" w14:textId="77777777">
            <w:trPr>
              <w:divId w:val="1069378906"/>
              <w:tblCellSpacing w:w="15" w:type="dxa"/>
            </w:trPr>
            <w:tc>
              <w:tcPr>
                <w:tcW w:w="50" w:type="pct"/>
                <w:hideMark/>
              </w:tcPr>
              <w:p w14:paraId="79574FD3" w14:textId="77777777" w:rsidR="00931688" w:rsidRDefault="00931688">
                <w:pPr>
                  <w:pStyle w:val="Bibliography"/>
                  <w:rPr>
                    <w:noProof/>
                  </w:rPr>
                </w:pPr>
                <w:r>
                  <w:rPr>
                    <w:noProof/>
                  </w:rPr>
                  <w:t xml:space="preserve">[11] </w:t>
                </w:r>
              </w:p>
            </w:tc>
            <w:tc>
              <w:tcPr>
                <w:tcW w:w="0" w:type="auto"/>
                <w:hideMark/>
              </w:tcPr>
              <w:p w14:paraId="259E3A1B" w14:textId="77777777" w:rsidR="00931688" w:rsidRDefault="00931688">
                <w:pPr>
                  <w:pStyle w:val="Bibliography"/>
                  <w:rPr>
                    <w:noProof/>
                  </w:rPr>
                </w:pPr>
                <w:r>
                  <w:rPr>
                    <w:noProof/>
                  </w:rPr>
                  <w:t>S. Nishry, “Game Performance: Geometry Instancing,” 25 May 2015. [Online]. Available: https://android-developers.googleblog.com/2015/05/game-performance-geometry-instancing.html. [Accessed 19 March 2023].</w:t>
                </w:r>
              </w:p>
            </w:tc>
          </w:tr>
          <w:tr w:rsidR="00931688" w14:paraId="0BD22FEE" w14:textId="77777777">
            <w:trPr>
              <w:divId w:val="1069378906"/>
              <w:tblCellSpacing w:w="15" w:type="dxa"/>
            </w:trPr>
            <w:tc>
              <w:tcPr>
                <w:tcW w:w="50" w:type="pct"/>
                <w:hideMark/>
              </w:tcPr>
              <w:p w14:paraId="0DCB213A" w14:textId="77777777" w:rsidR="00931688" w:rsidRDefault="00931688">
                <w:pPr>
                  <w:pStyle w:val="Bibliography"/>
                  <w:rPr>
                    <w:noProof/>
                  </w:rPr>
                </w:pPr>
                <w:r>
                  <w:rPr>
                    <w:noProof/>
                  </w:rPr>
                  <w:t xml:space="preserve">[12] </w:t>
                </w:r>
              </w:p>
            </w:tc>
            <w:tc>
              <w:tcPr>
                <w:tcW w:w="0" w:type="auto"/>
                <w:hideMark/>
              </w:tcPr>
              <w:p w14:paraId="44C67062" w14:textId="77777777" w:rsidR="00931688" w:rsidRDefault="00931688">
                <w:pPr>
                  <w:pStyle w:val="Bibliography"/>
                  <w:rPr>
                    <w:noProof/>
                  </w:rPr>
                </w:pPr>
                <w:r>
                  <w:rPr>
                    <w:noProof/>
                  </w:rPr>
                  <w:t>D. Mackenzie, “instanced-mesh,” [Online]. Available: https://github.com/diarmidmackenzie/instanced-mesh.</w:t>
                </w:r>
              </w:p>
            </w:tc>
          </w:tr>
          <w:tr w:rsidR="00931688" w14:paraId="4F6FD90E" w14:textId="77777777">
            <w:trPr>
              <w:divId w:val="1069378906"/>
              <w:tblCellSpacing w:w="15" w:type="dxa"/>
            </w:trPr>
            <w:tc>
              <w:tcPr>
                <w:tcW w:w="50" w:type="pct"/>
                <w:hideMark/>
              </w:tcPr>
              <w:p w14:paraId="19856626" w14:textId="77777777" w:rsidR="00931688" w:rsidRDefault="00931688">
                <w:pPr>
                  <w:pStyle w:val="Bibliography"/>
                  <w:rPr>
                    <w:noProof/>
                  </w:rPr>
                </w:pPr>
                <w:r>
                  <w:rPr>
                    <w:noProof/>
                  </w:rPr>
                  <w:t xml:space="preserve">[13] </w:t>
                </w:r>
              </w:p>
            </w:tc>
            <w:tc>
              <w:tcPr>
                <w:tcW w:w="0" w:type="auto"/>
                <w:hideMark/>
              </w:tcPr>
              <w:p w14:paraId="2DAC8B7C" w14:textId="77777777" w:rsidR="00931688" w:rsidRDefault="00931688">
                <w:pPr>
                  <w:pStyle w:val="Bibliography"/>
                  <w:rPr>
                    <w:noProof/>
                  </w:rPr>
                </w:pPr>
                <w:r>
                  <w:rPr>
                    <w:noProof/>
                  </w:rPr>
                  <w:t>D. Reeder, “aframe-simple-sun-sky,” [Online]. Available: https://github.com/DougReeder/aframe-simple-sun-sky.</w:t>
                </w:r>
              </w:p>
            </w:tc>
          </w:tr>
          <w:tr w:rsidR="00931688" w14:paraId="767020A9" w14:textId="77777777">
            <w:trPr>
              <w:divId w:val="1069378906"/>
              <w:tblCellSpacing w:w="15" w:type="dxa"/>
            </w:trPr>
            <w:tc>
              <w:tcPr>
                <w:tcW w:w="50" w:type="pct"/>
                <w:hideMark/>
              </w:tcPr>
              <w:p w14:paraId="10E6D318" w14:textId="77777777" w:rsidR="00931688" w:rsidRDefault="00931688">
                <w:pPr>
                  <w:pStyle w:val="Bibliography"/>
                  <w:rPr>
                    <w:noProof/>
                  </w:rPr>
                </w:pPr>
                <w:r>
                  <w:rPr>
                    <w:noProof/>
                  </w:rPr>
                  <w:t xml:space="preserve">[14] </w:t>
                </w:r>
              </w:p>
            </w:tc>
            <w:tc>
              <w:tcPr>
                <w:tcW w:w="0" w:type="auto"/>
                <w:hideMark/>
              </w:tcPr>
              <w:p w14:paraId="023CED81" w14:textId="77777777" w:rsidR="00931688" w:rsidRDefault="00931688">
                <w:pPr>
                  <w:pStyle w:val="Bibliography"/>
                  <w:rPr>
                    <w:noProof/>
                  </w:rPr>
                </w:pPr>
                <w:r>
                  <w:rPr>
                    <w:noProof/>
                  </w:rPr>
                  <w:t>R. Zing, “Low Poly Tree 1,” [Online]. Available: https://sketchfab.com/3d-models/low-poly-tree-1-ad78e0142e0c444391757d6db6101c40.</w:t>
                </w:r>
              </w:p>
            </w:tc>
          </w:tr>
          <w:tr w:rsidR="00931688" w14:paraId="34E280C6" w14:textId="77777777">
            <w:trPr>
              <w:divId w:val="1069378906"/>
              <w:tblCellSpacing w:w="15" w:type="dxa"/>
            </w:trPr>
            <w:tc>
              <w:tcPr>
                <w:tcW w:w="50" w:type="pct"/>
                <w:hideMark/>
              </w:tcPr>
              <w:p w14:paraId="46A1F972" w14:textId="77777777" w:rsidR="00931688" w:rsidRDefault="00931688">
                <w:pPr>
                  <w:pStyle w:val="Bibliography"/>
                  <w:rPr>
                    <w:noProof/>
                  </w:rPr>
                </w:pPr>
                <w:r>
                  <w:rPr>
                    <w:noProof/>
                  </w:rPr>
                  <w:lastRenderedPageBreak/>
                  <w:t xml:space="preserve">[15] </w:t>
                </w:r>
              </w:p>
            </w:tc>
            <w:tc>
              <w:tcPr>
                <w:tcW w:w="0" w:type="auto"/>
                <w:hideMark/>
              </w:tcPr>
              <w:p w14:paraId="4EEB532B" w14:textId="77777777" w:rsidR="00931688" w:rsidRDefault="00931688">
                <w:pPr>
                  <w:pStyle w:val="Bibliography"/>
                  <w:rPr>
                    <w:noProof/>
                  </w:rPr>
                </w:pPr>
                <w:r>
                  <w:rPr>
                    <w:noProof/>
                  </w:rPr>
                  <w:t>R. Zing, “Low Poly Tree 2,” [Online]. Available: https://sketchfab.com/3d-models/low-poly-tree-2-73eb8c73bd6c4a8db4e02dbb6bfcffcf.</w:t>
                </w:r>
              </w:p>
            </w:tc>
          </w:tr>
        </w:tbl>
        <w:p w14:paraId="7072F1D6" w14:textId="77777777" w:rsidR="00931688" w:rsidRDefault="00931688">
          <w:pPr>
            <w:divId w:val="1069378906"/>
            <w:rPr>
              <w:rFonts w:eastAsia="Times New Roman"/>
              <w:noProof/>
            </w:rPr>
          </w:pPr>
        </w:p>
        <w:p w14:paraId="486B8855" w14:textId="5960CF07" w:rsidR="007C5941" w:rsidRPr="007C45F7" w:rsidRDefault="00C31D30" w:rsidP="000B62D5">
          <w:pPr>
            <w:pStyle w:val="Bibliography"/>
            <w:ind w:left="0" w:firstLine="0"/>
            <w:rPr>
              <w:b/>
              <w:lang w:val="en-GB" w:bidi="en-GB"/>
            </w:rPr>
          </w:pPr>
          <w:r w:rsidRPr="007C45F7">
            <w:rPr>
              <w:b/>
              <w:lang w:val="en-GB" w:bidi="en-GB"/>
            </w:rPr>
            <w:fldChar w:fldCharType="end"/>
          </w:r>
        </w:p>
      </w:sdtContent>
    </w:sdt>
    <w:sectPr w:rsidR="007C5941" w:rsidRPr="007C45F7" w:rsidSect="008C4C28">
      <w:headerReference w:type="default" r:id="rId27"/>
      <w:headerReference w:type="first" r:id="rId28"/>
      <w:footnotePr>
        <w:pos w:val="beneathText"/>
      </w:footnotePr>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9DF7E" w14:textId="77777777" w:rsidR="004B35A3" w:rsidRDefault="004B35A3">
      <w:pPr>
        <w:spacing w:line="240" w:lineRule="auto"/>
      </w:pPr>
      <w:r>
        <w:separator/>
      </w:r>
    </w:p>
    <w:p w14:paraId="0BFF8B24" w14:textId="77777777" w:rsidR="004B35A3" w:rsidRDefault="004B35A3"/>
  </w:endnote>
  <w:endnote w:type="continuationSeparator" w:id="0">
    <w:p w14:paraId="6A87F441" w14:textId="77777777" w:rsidR="004B35A3" w:rsidRDefault="004B35A3">
      <w:pPr>
        <w:spacing w:line="240" w:lineRule="auto"/>
      </w:pPr>
      <w:r>
        <w:continuationSeparator/>
      </w:r>
    </w:p>
    <w:p w14:paraId="7CB2615D" w14:textId="77777777" w:rsidR="004B35A3" w:rsidRDefault="004B35A3"/>
  </w:endnote>
  <w:endnote w:type="continuationNotice" w:id="1">
    <w:p w14:paraId="6A632BA0" w14:textId="77777777" w:rsidR="004B35A3" w:rsidRDefault="004B35A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48D9C" w14:textId="77777777" w:rsidR="004B35A3" w:rsidRDefault="004B35A3">
      <w:pPr>
        <w:spacing w:line="240" w:lineRule="auto"/>
      </w:pPr>
      <w:r>
        <w:separator/>
      </w:r>
    </w:p>
    <w:p w14:paraId="5C599D05" w14:textId="77777777" w:rsidR="004B35A3" w:rsidRDefault="004B35A3"/>
  </w:footnote>
  <w:footnote w:type="continuationSeparator" w:id="0">
    <w:p w14:paraId="4478FD07" w14:textId="77777777" w:rsidR="004B35A3" w:rsidRDefault="004B35A3">
      <w:pPr>
        <w:spacing w:line="240" w:lineRule="auto"/>
      </w:pPr>
      <w:r>
        <w:continuationSeparator/>
      </w:r>
    </w:p>
    <w:p w14:paraId="708FCF61" w14:textId="77777777" w:rsidR="004B35A3" w:rsidRDefault="004B35A3"/>
  </w:footnote>
  <w:footnote w:type="continuationNotice" w:id="1">
    <w:p w14:paraId="06F7BAF9" w14:textId="77777777" w:rsidR="004B35A3" w:rsidRDefault="004B35A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1BBB" w14:textId="18A8A0FD" w:rsidR="00E81978" w:rsidRPr="007F73ED" w:rsidRDefault="00431BDF">
    <w:pPr>
      <w:pStyle w:val="Header"/>
      <w:rPr>
        <w:noProof/>
        <w:lang w:val="en-GB"/>
      </w:rPr>
    </w:pPr>
    <w:sdt>
      <w:sdtPr>
        <w:rPr>
          <w:rStyle w:val="Strong"/>
          <w:noProof/>
          <w:lang w:val="en-GB"/>
        </w:rPr>
        <w:alias w:val="Running head"/>
        <w:tag w:val=""/>
        <w:id w:val="12739865"/>
        <w:placeholder>
          <w:docPart w:val="3DF8CC8AC2F28949B1F4667887F4C2FE"/>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DA186A">
          <w:rPr>
            <w:rStyle w:val="Strong"/>
            <w:noProof/>
            <w:lang w:val="en-GB"/>
          </w:rPr>
          <w:t>3d map via osm</w:t>
        </w:r>
      </w:sdtContent>
    </w:sdt>
    <w:r w:rsidR="005D3A03" w:rsidRPr="007F73ED">
      <w:rPr>
        <w:rStyle w:val="Strong"/>
        <w:noProof/>
        <w:lang w:val="en-GB" w:bidi="en-GB"/>
      </w:rPr>
      <w:ptab w:relativeTo="margin" w:alignment="right" w:leader="none"/>
    </w:r>
    <w:r w:rsidR="005D3A03" w:rsidRPr="007F73ED">
      <w:rPr>
        <w:rStyle w:val="Strong"/>
        <w:noProof/>
        <w:lang w:val="en-GB" w:bidi="en-GB"/>
      </w:rPr>
      <w:fldChar w:fldCharType="begin"/>
    </w:r>
    <w:r w:rsidR="005D3A03" w:rsidRPr="007F73ED">
      <w:rPr>
        <w:rStyle w:val="Strong"/>
        <w:noProof/>
        <w:lang w:val="en-GB" w:bidi="en-GB"/>
      </w:rPr>
      <w:instrText xml:space="preserve"> PAGE   \* MERGEFORMAT </w:instrText>
    </w:r>
    <w:r w:rsidR="005D3A03" w:rsidRPr="007F73ED">
      <w:rPr>
        <w:rStyle w:val="Strong"/>
        <w:noProof/>
        <w:lang w:val="en-GB" w:bidi="en-GB"/>
      </w:rPr>
      <w:fldChar w:fldCharType="separate"/>
    </w:r>
    <w:r w:rsidR="000D3F41" w:rsidRPr="007F73ED">
      <w:rPr>
        <w:rStyle w:val="Strong"/>
        <w:noProof/>
        <w:lang w:val="en-GB" w:bidi="en-GB"/>
      </w:rPr>
      <w:t>8</w:t>
    </w:r>
    <w:r w:rsidR="005D3A03" w:rsidRPr="007F73ED">
      <w:rPr>
        <w:rStyle w:val="Strong"/>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23A54" w14:textId="7EEB057D" w:rsidR="00E81978" w:rsidRPr="007F73ED" w:rsidRDefault="00431BDF">
    <w:pPr>
      <w:pStyle w:val="Header"/>
      <w:rPr>
        <w:rStyle w:val="Strong"/>
        <w:noProof/>
        <w:lang w:val="en-GB"/>
      </w:rPr>
    </w:pPr>
    <w:sdt>
      <w:sdtPr>
        <w:rPr>
          <w:rStyle w:val="Strong"/>
          <w:noProof/>
          <w:lang w:val="en-GB"/>
        </w:rPr>
        <w:alias w:val="Running head"/>
        <w:tag w:val=""/>
        <w:id w:val="-696842620"/>
        <w:placeholder>
          <w:docPart w:val="9F06B77602F8F349884B365CEC6E22C1"/>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4451F9">
          <w:rPr>
            <w:rStyle w:val="Strong"/>
            <w:noProof/>
            <w:lang w:val="en-GB"/>
          </w:rPr>
          <w:t>3d map via os</w:t>
        </w:r>
        <w:r w:rsidR="00FF2889">
          <w:rPr>
            <w:rStyle w:val="Strong"/>
            <w:noProof/>
            <w:lang w:val="en-GB"/>
          </w:rPr>
          <w:t>m</w:t>
        </w:r>
      </w:sdtContent>
    </w:sdt>
    <w:r w:rsidR="005D3A03" w:rsidRPr="007F73ED">
      <w:rPr>
        <w:rStyle w:val="Strong"/>
        <w:noProof/>
        <w:lang w:val="en-GB" w:bidi="en-GB"/>
      </w:rPr>
      <w:ptab w:relativeTo="margin" w:alignment="right" w:leader="none"/>
    </w:r>
    <w:r w:rsidR="005D3A03" w:rsidRPr="007F73ED">
      <w:rPr>
        <w:rStyle w:val="Strong"/>
        <w:noProof/>
        <w:lang w:val="en-GB" w:bidi="en-GB"/>
      </w:rPr>
      <w:fldChar w:fldCharType="begin"/>
    </w:r>
    <w:r w:rsidR="005D3A03" w:rsidRPr="007F73ED">
      <w:rPr>
        <w:rStyle w:val="Strong"/>
        <w:noProof/>
        <w:lang w:val="en-GB" w:bidi="en-GB"/>
      </w:rPr>
      <w:instrText xml:space="preserve"> PAGE   \* MERGEFORMAT </w:instrText>
    </w:r>
    <w:r w:rsidR="005D3A03" w:rsidRPr="007F73ED">
      <w:rPr>
        <w:rStyle w:val="Strong"/>
        <w:noProof/>
        <w:lang w:val="en-GB" w:bidi="en-GB"/>
      </w:rPr>
      <w:fldChar w:fldCharType="separate"/>
    </w:r>
    <w:r w:rsidR="000D3F41" w:rsidRPr="007F73ED">
      <w:rPr>
        <w:rStyle w:val="Strong"/>
        <w:noProof/>
        <w:lang w:val="en-GB" w:bidi="en-GB"/>
      </w:rPr>
      <w:t>1</w:t>
    </w:r>
    <w:r w:rsidR="005D3A03" w:rsidRPr="007F73ED">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C6BA6DB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8F4196"/>
    <w:multiLevelType w:val="hybridMultilevel"/>
    <w:tmpl w:val="B95805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4704C5B"/>
    <w:multiLevelType w:val="hybridMultilevel"/>
    <w:tmpl w:val="12162A7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170D765C"/>
    <w:multiLevelType w:val="multilevel"/>
    <w:tmpl w:val="DCA05FA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B0E1D"/>
    <w:multiLevelType w:val="hybridMultilevel"/>
    <w:tmpl w:val="222AED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6B7F8D"/>
    <w:multiLevelType w:val="hybridMultilevel"/>
    <w:tmpl w:val="C79EA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B371CE"/>
    <w:multiLevelType w:val="hybridMultilevel"/>
    <w:tmpl w:val="771013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4F0570A"/>
    <w:multiLevelType w:val="multilevel"/>
    <w:tmpl w:val="AA4C9B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885FD0"/>
    <w:multiLevelType w:val="multilevel"/>
    <w:tmpl w:val="D42C4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3A6534"/>
    <w:multiLevelType w:val="hybridMultilevel"/>
    <w:tmpl w:val="9816EDC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323620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CB36E3"/>
    <w:multiLevelType w:val="multilevel"/>
    <w:tmpl w:val="E89AE49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CD1210D"/>
    <w:multiLevelType w:val="hybridMultilevel"/>
    <w:tmpl w:val="72EEA6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2A584F"/>
    <w:multiLevelType w:val="hybridMultilevel"/>
    <w:tmpl w:val="3B127B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D764196"/>
    <w:multiLevelType w:val="multilevel"/>
    <w:tmpl w:val="0809001F"/>
    <w:numStyleLink w:val="111111"/>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15B0B2D"/>
    <w:multiLevelType w:val="multilevel"/>
    <w:tmpl w:val="D7D45D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6B3BDA"/>
    <w:multiLevelType w:val="hybridMultilevel"/>
    <w:tmpl w:val="A4E6A3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785805987">
    <w:abstractNumId w:val="9"/>
  </w:num>
  <w:num w:numId="2" w16cid:durableId="1489247121">
    <w:abstractNumId w:val="7"/>
  </w:num>
  <w:num w:numId="3" w16cid:durableId="2100057612">
    <w:abstractNumId w:val="6"/>
  </w:num>
  <w:num w:numId="4" w16cid:durableId="972559969">
    <w:abstractNumId w:val="5"/>
  </w:num>
  <w:num w:numId="5" w16cid:durableId="1991513974">
    <w:abstractNumId w:val="4"/>
  </w:num>
  <w:num w:numId="6" w16cid:durableId="2091583161">
    <w:abstractNumId w:val="8"/>
  </w:num>
  <w:num w:numId="7" w16cid:durableId="1621688828">
    <w:abstractNumId w:val="3"/>
  </w:num>
  <w:num w:numId="8" w16cid:durableId="1092816766">
    <w:abstractNumId w:val="2"/>
  </w:num>
  <w:num w:numId="9" w16cid:durableId="1420757188">
    <w:abstractNumId w:val="1"/>
  </w:num>
  <w:num w:numId="10" w16cid:durableId="733167716">
    <w:abstractNumId w:val="0"/>
  </w:num>
  <w:num w:numId="11" w16cid:durableId="1500536585">
    <w:abstractNumId w:val="9"/>
    <w:lvlOverride w:ilvl="0">
      <w:startOverride w:val="1"/>
    </w:lvlOverride>
  </w:num>
  <w:num w:numId="12" w16cid:durableId="1438913182">
    <w:abstractNumId w:val="28"/>
  </w:num>
  <w:num w:numId="13" w16cid:durableId="1543206017">
    <w:abstractNumId w:val="24"/>
  </w:num>
  <w:num w:numId="14" w16cid:durableId="1730805935">
    <w:abstractNumId w:val="21"/>
  </w:num>
  <w:num w:numId="15" w16cid:durableId="459349357">
    <w:abstractNumId w:val="26"/>
  </w:num>
  <w:num w:numId="16" w16cid:durableId="223175477">
    <w:abstractNumId w:val="16"/>
  </w:num>
  <w:num w:numId="17" w16cid:durableId="1717467233">
    <w:abstractNumId w:val="29"/>
  </w:num>
  <w:num w:numId="18" w16cid:durableId="742333088">
    <w:abstractNumId w:val="15"/>
  </w:num>
  <w:num w:numId="19" w16cid:durableId="1191727239">
    <w:abstractNumId w:val="14"/>
  </w:num>
  <w:num w:numId="20" w16cid:durableId="301233882">
    <w:abstractNumId w:val="22"/>
  </w:num>
  <w:num w:numId="21" w16cid:durableId="1294598695">
    <w:abstractNumId w:val="18"/>
  </w:num>
  <w:num w:numId="22" w16cid:durableId="2087454509">
    <w:abstractNumId w:val="10"/>
  </w:num>
  <w:num w:numId="23" w16cid:durableId="663827000">
    <w:abstractNumId w:val="23"/>
  </w:num>
  <w:num w:numId="24" w16cid:durableId="1037125321">
    <w:abstractNumId w:val="13"/>
  </w:num>
  <w:num w:numId="25" w16cid:durableId="1857422966">
    <w:abstractNumId w:val="11"/>
  </w:num>
  <w:num w:numId="26" w16cid:durableId="38866993">
    <w:abstractNumId w:val="9"/>
  </w:num>
  <w:num w:numId="27" w16cid:durableId="724257197">
    <w:abstractNumId w:val="12"/>
  </w:num>
  <w:num w:numId="28" w16cid:durableId="1488478844">
    <w:abstractNumId w:val="20"/>
  </w:num>
  <w:num w:numId="29" w16cid:durableId="569583063">
    <w:abstractNumId w:val="27"/>
  </w:num>
  <w:num w:numId="30" w16cid:durableId="1954243499">
    <w:abstractNumId w:val="17"/>
  </w:num>
  <w:num w:numId="31" w16cid:durableId="769007242">
    <w:abstractNumId w:val="19"/>
  </w:num>
  <w:num w:numId="32" w16cid:durableId="1144858121">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ay, Kez">
    <w15:presenceInfo w15:providerId="AD" w15:userId="S::grayk@lancaster.ac.uk::3b5d49a1-3a47-4980-b143-4eb37a93be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GB" w:vendorID="64" w:dllVersion="0"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3FD"/>
    <w:rsid w:val="00000DA5"/>
    <w:rsid w:val="00002182"/>
    <w:rsid w:val="000040B7"/>
    <w:rsid w:val="00004198"/>
    <w:rsid w:val="00004B16"/>
    <w:rsid w:val="00004C0C"/>
    <w:rsid w:val="00006A9B"/>
    <w:rsid w:val="0001010B"/>
    <w:rsid w:val="000107D4"/>
    <w:rsid w:val="00011EE8"/>
    <w:rsid w:val="000135BA"/>
    <w:rsid w:val="0001594C"/>
    <w:rsid w:val="00016635"/>
    <w:rsid w:val="0001743B"/>
    <w:rsid w:val="000178D5"/>
    <w:rsid w:val="00024194"/>
    <w:rsid w:val="000247C6"/>
    <w:rsid w:val="0002522A"/>
    <w:rsid w:val="00025474"/>
    <w:rsid w:val="0002687D"/>
    <w:rsid w:val="0003076D"/>
    <w:rsid w:val="0003174F"/>
    <w:rsid w:val="000325CB"/>
    <w:rsid w:val="00034450"/>
    <w:rsid w:val="00035E14"/>
    <w:rsid w:val="00037771"/>
    <w:rsid w:val="00040214"/>
    <w:rsid w:val="000430DC"/>
    <w:rsid w:val="00043214"/>
    <w:rsid w:val="0004334B"/>
    <w:rsid w:val="00043F3F"/>
    <w:rsid w:val="000447F5"/>
    <w:rsid w:val="00045934"/>
    <w:rsid w:val="00046825"/>
    <w:rsid w:val="000477F3"/>
    <w:rsid w:val="00047CC7"/>
    <w:rsid w:val="00050B8D"/>
    <w:rsid w:val="000515F7"/>
    <w:rsid w:val="00051ADD"/>
    <w:rsid w:val="0005527D"/>
    <w:rsid w:val="000558C8"/>
    <w:rsid w:val="00056FA2"/>
    <w:rsid w:val="00057629"/>
    <w:rsid w:val="000604A1"/>
    <w:rsid w:val="0006084F"/>
    <w:rsid w:val="00062D3C"/>
    <w:rsid w:val="00063116"/>
    <w:rsid w:val="0006318A"/>
    <w:rsid w:val="00064357"/>
    <w:rsid w:val="0006584F"/>
    <w:rsid w:val="000662EE"/>
    <w:rsid w:val="00067A5B"/>
    <w:rsid w:val="00070760"/>
    <w:rsid w:val="00070CB9"/>
    <w:rsid w:val="000713CA"/>
    <w:rsid w:val="000734AB"/>
    <w:rsid w:val="000737C2"/>
    <w:rsid w:val="000738D1"/>
    <w:rsid w:val="00074395"/>
    <w:rsid w:val="000759ED"/>
    <w:rsid w:val="000802C3"/>
    <w:rsid w:val="00081503"/>
    <w:rsid w:val="00082210"/>
    <w:rsid w:val="00083238"/>
    <w:rsid w:val="0008335F"/>
    <w:rsid w:val="00083E62"/>
    <w:rsid w:val="000840CA"/>
    <w:rsid w:val="00085541"/>
    <w:rsid w:val="0008566E"/>
    <w:rsid w:val="000859B9"/>
    <w:rsid w:val="00087413"/>
    <w:rsid w:val="00087A57"/>
    <w:rsid w:val="000906A7"/>
    <w:rsid w:val="00092134"/>
    <w:rsid w:val="00093EF5"/>
    <w:rsid w:val="0009490B"/>
    <w:rsid w:val="00096096"/>
    <w:rsid w:val="00097433"/>
    <w:rsid w:val="000A2E66"/>
    <w:rsid w:val="000A5AC8"/>
    <w:rsid w:val="000A6960"/>
    <w:rsid w:val="000A7E0A"/>
    <w:rsid w:val="000B04EE"/>
    <w:rsid w:val="000B08AA"/>
    <w:rsid w:val="000B0BD3"/>
    <w:rsid w:val="000B1083"/>
    <w:rsid w:val="000B15FD"/>
    <w:rsid w:val="000B1E5F"/>
    <w:rsid w:val="000B20E3"/>
    <w:rsid w:val="000B28D0"/>
    <w:rsid w:val="000B3E62"/>
    <w:rsid w:val="000B4595"/>
    <w:rsid w:val="000B503C"/>
    <w:rsid w:val="000B62D5"/>
    <w:rsid w:val="000C0C41"/>
    <w:rsid w:val="000C1FBB"/>
    <w:rsid w:val="000C223D"/>
    <w:rsid w:val="000C2771"/>
    <w:rsid w:val="000C36D1"/>
    <w:rsid w:val="000C379C"/>
    <w:rsid w:val="000C37AC"/>
    <w:rsid w:val="000C37D3"/>
    <w:rsid w:val="000C42F5"/>
    <w:rsid w:val="000C47C5"/>
    <w:rsid w:val="000C5B21"/>
    <w:rsid w:val="000C6595"/>
    <w:rsid w:val="000C72C9"/>
    <w:rsid w:val="000C7ADD"/>
    <w:rsid w:val="000D071C"/>
    <w:rsid w:val="000D1140"/>
    <w:rsid w:val="000D165C"/>
    <w:rsid w:val="000D1D78"/>
    <w:rsid w:val="000D2448"/>
    <w:rsid w:val="000D318B"/>
    <w:rsid w:val="000D3F41"/>
    <w:rsid w:val="000D4A23"/>
    <w:rsid w:val="000D4AE0"/>
    <w:rsid w:val="000D5F90"/>
    <w:rsid w:val="000D60BC"/>
    <w:rsid w:val="000D6F85"/>
    <w:rsid w:val="000E019D"/>
    <w:rsid w:val="000E1F92"/>
    <w:rsid w:val="000E29F3"/>
    <w:rsid w:val="000E462E"/>
    <w:rsid w:val="000E50B8"/>
    <w:rsid w:val="000E6CC7"/>
    <w:rsid w:val="000E7396"/>
    <w:rsid w:val="000F2465"/>
    <w:rsid w:val="000F2D3F"/>
    <w:rsid w:val="000F4C49"/>
    <w:rsid w:val="000F58A6"/>
    <w:rsid w:val="000F6BFA"/>
    <w:rsid w:val="000F7496"/>
    <w:rsid w:val="00100779"/>
    <w:rsid w:val="001020C6"/>
    <w:rsid w:val="00102E7B"/>
    <w:rsid w:val="00104C83"/>
    <w:rsid w:val="00104DFF"/>
    <w:rsid w:val="001061CA"/>
    <w:rsid w:val="00106277"/>
    <w:rsid w:val="001068B7"/>
    <w:rsid w:val="001076E4"/>
    <w:rsid w:val="00107B00"/>
    <w:rsid w:val="00110140"/>
    <w:rsid w:val="001124EE"/>
    <w:rsid w:val="0011527F"/>
    <w:rsid w:val="001155FB"/>
    <w:rsid w:val="001173F9"/>
    <w:rsid w:val="00121559"/>
    <w:rsid w:val="001217C2"/>
    <w:rsid w:val="001218AB"/>
    <w:rsid w:val="001222AE"/>
    <w:rsid w:val="00122E10"/>
    <w:rsid w:val="00123331"/>
    <w:rsid w:val="001244B2"/>
    <w:rsid w:val="00125ECF"/>
    <w:rsid w:val="00126C4B"/>
    <w:rsid w:val="00127102"/>
    <w:rsid w:val="00130C0C"/>
    <w:rsid w:val="00130D84"/>
    <w:rsid w:val="00132C27"/>
    <w:rsid w:val="00134D25"/>
    <w:rsid w:val="0013765F"/>
    <w:rsid w:val="0014015F"/>
    <w:rsid w:val="0014193B"/>
    <w:rsid w:val="001430C2"/>
    <w:rsid w:val="0014334E"/>
    <w:rsid w:val="0014358B"/>
    <w:rsid w:val="0014574B"/>
    <w:rsid w:val="00145B70"/>
    <w:rsid w:val="00146470"/>
    <w:rsid w:val="001465CC"/>
    <w:rsid w:val="001466E9"/>
    <w:rsid w:val="00146B68"/>
    <w:rsid w:val="00146FD3"/>
    <w:rsid w:val="001510F4"/>
    <w:rsid w:val="0015451A"/>
    <w:rsid w:val="00155121"/>
    <w:rsid w:val="001557AB"/>
    <w:rsid w:val="001562B2"/>
    <w:rsid w:val="00156404"/>
    <w:rsid w:val="00156B21"/>
    <w:rsid w:val="00157022"/>
    <w:rsid w:val="001574EC"/>
    <w:rsid w:val="00157654"/>
    <w:rsid w:val="001576A3"/>
    <w:rsid w:val="00157CF4"/>
    <w:rsid w:val="00157FCC"/>
    <w:rsid w:val="00162D05"/>
    <w:rsid w:val="0016669B"/>
    <w:rsid w:val="00166C16"/>
    <w:rsid w:val="0016722F"/>
    <w:rsid w:val="00172CF6"/>
    <w:rsid w:val="00173B8C"/>
    <w:rsid w:val="00174CFF"/>
    <w:rsid w:val="001754AE"/>
    <w:rsid w:val="00175FE1"/>
    <w:rsid w:val="001761E6"/>
    <w:rsid w:val="001771C1"/>
    <w:rsid w:val="001774DF"/>
    <w:rsid w:val="00180E3E"/>
    <w:rsid w:val="00180F29"/>
    <w:rsid w:val="00181DFE"/>
    <w:rsid w:val="001820BA"/>
    <w:rsid w:val="00190169"/>
    <w:rsid w:val="00191497"/>
    <w:rsid w:val="0019206F"/>
    <w:rsid w:val="001926CE"/>
    <w:rsid w:val="0019592B"/>
    <w:rsid w:val="00197263"/>
    <w:rsid w:val="001973A3"/>
    <w:rsid w:val="00197C55"/>
    <w:rsid w:val="001A079F"/>
    <w:rsid w:val="001A088A"/>
    <w:rsid w:val="001A1C6E"/>
    <w:rsid w:val="001A3EB0"/>
    <w:rsid w:val="001A42E8"/>
    <w:rsid w:val="001A4AFF"/>
    <w:rsid w:val="001A5A0E"/>
    <w:rsid w:val="001A6179"/>
    <w:rsid w:val="001A6B40"/>
    <w:rsid w:val="001A71CB"/>
    <w:rsid w:val="001A7340"/>
    <w:rsid w:val="001A7809"/>
    <w:rsid w:val="001B1345"/>
    <w:rsid w:val="001B1F7F"/>
    <w:rsid w:val="001B2326"/>
    <w:rsid w:val="001B2339"/>
    <w:rsid w:val="001B2725"/>
    <w:rsid w:val="001B2DC9"/>
    <w:rsid w:val="001B351E"/>
    <w:rsid w:val="001B68F0"/>
    <w:rsid w:val="001B6E42"/>
    <w:rsid w:val="001B7014"/>
    <w:rsid w:val="001B7690"/>
    <w:rsid w:val="001C0196"/>
    <w:rsid w:val="001C09CA"/>
    <w:rsid w:val="001C0F26"/>
    <w:rsid w:val="001C112D"/>
    <w:rsid w:val="001C20A3"/>
    <w:rsid w:val="001C23BA"/>
    <w:rsid w:val="001C2E41"/>
    <w:rsid w:val="001C3892"/>
    <w:rsid w:val="001C3AE0"/>
    <w:rsid w:val="001C496C"/>
    <w:rsid w:val="001C682C"/>
    <w:rsid w:val="001C6E8B"/>
    <w:rsid w:val="001C7486"/>
    <w:rsid w:val="001C78CC"/>
    <w:rsid w:val="001D06FA"/>
    <w:rsid w:val="001D0C0B"/>
    <w:rsid w:val="001D1810"/>
    <w:rsid w:val="001D216F"/>
    <w:rsid w:val="001D222B"/>
    <w:rsid w:val="001D298B"/>
    <w:rsid w:val="001D3ABA"/>
    <w:rsid w:val="001D3C12"/>
    <w:rsid w:val="001D4715"/>
    <w:rsid w:val="001D4965"/>
    <w:rsid w:val="001D5333"/>
    <w:rsid w:val="001D5FAB"/>
    <w:rsid w:val="001D6163"/>
    <w:rsid w:val="001D65B5"/>
    <w:rsid w:val="001D6E91"/>
    <w:rsid w:val="001D7257"/>
    <w:rsid w:val="001D74ED"/>
    <w:rsid w:val="001D7CEC"/>
    <w:rsid w:val="001E1AFE"/>
    <w:rsid w:val="001E40FE"/>
    <w:rsid w:val="001E45CD"/>
    <w:rsid w:val="001E4811"/>
    <w:rsid w:val="001E4D48"/>
    <w:rsid w:val="001E4E5E"/>
    <w:rsid w:val="001E50B5"/>
    <w:rsid w:val="001E5B3C"/>
    <w:rsid w:val="001E7008"/>
    <w:rsid w:val="001F019C"/>
    <w:rsid w:val="001F086E"/>
    <w:rsid w:val="001F0E4A"/>
    <w:rsid w:val="001F1987"/>
    <w:rsid w:val="001F1B20"/>
    <w:rsid w:val="001F3BC5"/>
    <w:rsid w:val="001F4C08"/>
    <w:rsid w:val="001F673E"/>
    <w:rsid w:val="001F688E"/>
    <w:rsid w:val="001F74D6"/>
    <w:rsid w:val="001F7677"/>
    <w:rsid w:val="001F7722"/>
    <w:rsid w:val="00200C09"/>
    <w:rsid w:val="0020375A"/>
    <w:rsid w:val="00205501"/>
    <w:rsid w:val="00210227"/>
    <w:rsid w:val="00213606"/>
    <w:rsid w:val="00213C8A"/>
    <w:rsid w:val="00213E05"/>
    <w:rsid w:val="00214ECD"/>
    <w:rsid w:val="0021591F"/>
    <w:rsid w:val="00215B58"/>
    <w:rsid w:val="00215DAB"/>
    <w:rsid w:val="002160CC"/>
    <w:rsid w:val="002162E3"/>
    <w:rsid w:val="002163B5"/>
    <w:rsid w:val="00216C38"/>
    <w:rsid w:val="00217CC3"/>
    <w:rsid w:val="00220A6D"/>
    <w:rsid w:val="002223A2"/>
    <w:rsid w:val="0022295A"/>
    <w:rsid w:val="00222AE8"/>
    <w:rsid w:val="002234C1"/>
    <w:rsid w:val="00223B5C"/>
    <w:rsid w:val="0022452F"/>
    <w:rsid w:val="00224F54"/>
    <w:rsid w:val="00225027"/>
    <w:rsid w:val="00225C38"/>
    <w:rsid w:val="0022637F"/>
    <w:rsid w:val="002263CF"/>
    <w:rsid w:val="002271B2"/>
    <w:rsid w:val="00227AC0"/>
    <w:rsid w:val="00230676"/>
    <w:rsid w:val="00232A09"/>
    <w:rsid w:val="00232E3B"/>
    <w:rsid w:val="0023597E"/>
    <w:rsid w:val="0023659C"/>
    <w:rsid w:val="0023791F"/>
    <w:rsid w:val="0024042B"/>
    <w:rsid w:val="00240520"/>
    <w:rsid w:val="00241D8B"/>
    <w:rsid w:val="00242C02"/>
    <w:rsid w:val="0024387E"/>
    <w:rsid w:val="002452CD"/>
    <w:rsid w:val="002453AA"/>
    <w:rsid w:val="0024580D"/>
    <w:rsid w:val="0024600C"/>
    <w:rsid w:val="00246583"/>
    <w:rsid w:val="00246D64"/>
    <w:rsid w:val="00250268"/>
    <w:rsid w:val="0025218C"/>
    <w:rsid w:val="002539DC"/>
    <w:rsid w:val="0025422B"/>
    <w:rsid w:val="0025453C"/>
    <w:rsid w:val="00255A2C"/>
    <w:rsid w:val="00257756"/>
    <w:rsid w:val="0026009C"/>
    <w:rsid w:val="00260A5F"/>
    <w:rsid w:val="002626C1"/>
    <w:rsid w:val="00263BAF"/>
    <w:rsid w:val="0026538F"/>
    <w:rsid w:val="00266BC4"/>
    <w:rsid w:val="002672A2"/>
    <w:rsid w:val="00267D67"/>
    <w:rsid w:val="002720BF"/>
    <w:rsid w:val="0027266F"/>
    <w:rsid w:val="00273184"/>
    <w:rsid w:val="002737C9"/>
    <w:rsid w:val="002737FD"/>
    <w:rsid w:val="002739D8"/>
    <w:rsid w:val="002748F0"/>
    <w:rsid w:val="002749E5"/>
    <w:rsid w:val="00274CF4"/>
    <w:rsid w:val="002765CD"/>
    <w:rsid w:val="002772CA"/>
    <w:rsid w:val="002774C7"/>
    <w:rsid w:val="00277AC8"/>
    <w:rsid w:val="00280042"/>
    <w:rsid w:val="00281C54"/>
    <w:rsid w:val="00283B91"/>
    <w:rsid w:val="00284894"/>
    <w:rsid w:val="002857B7"/>
    <w:rsid w:val="00287A09"/>
    <w:rsid w:val="00287A44"/>
    <w:rsid w:val="00291638"/>
    <w:rsid w:val="00291FB4"/>
    <w:rsid w:val="00292E57"/>
    <w:rsid w:val="00293378"/>
    <w:rsid w:val="00293BFD"/>
    <w:rsid w:val="00294B17"/>
    <w:rsid w:val="002A01F9"/>
    <w:rsid w:val="002A0B80"/>
    <w:rsid w:val="002A25F6"/>
    <w:rsid w:val="002A6597"/>
    <w:rsid w:val="002A6F1F"/>
    <w:rsid w:val="002A7D78"/>
    <w:rsid w:val="002B062D"/>
    <w:rsid w:val="002B0FBF"/>
    <w:rsid w:val="002B2E7D"/>
    <w:rsid w:val="002B33CE"/>
    <w:rsid w:val="002B3E00"/>
    <w:rsid w:val="002B4044"/>
    <w:rsid w:val="002B4338"/>
    <w:rsid w:val="002B4F77"/>
    <w:rsid w:val="002B67AB"/>
    <w:rsid w:val="002B7434"/>
    <w:rsid w:val="002B7AB1"/>
    <w:rsid w:val="002C0FB5"/>
    <w:rsid w:val="002C2113"/>
    <w:rsid w:val="002C43DF"/>
    <w:rsid w:val="002C47B9"/>
    <w:rsid w:val="002C55F0"/>
    <w:rsid w:val="002C5CC2"/>
    <w:rsid w:val="002C6A3C"/>
    <w:rsid w:val="002C755C"/>
    <w:rsid w:val="002D03C4"/>
    <w:rsid w:val="002D077D"/>
    <w:rsid w:val="002D083F"/>
    <w:rsid w:val="002D1927"/>
    <w:rsid w:val="002D23D9"/>
    <w:rsid w:val="002D4EC5"/>
    <w:rsid w:val="002D5885"/>
    <w:rsid w:val="002D5BFB"/>
    <w:rsid w:val="002D5D6F"/>
    <w:rsid w:val="002D5E2B"/>
    <w:rsid w:val="002D6FDD"/>
    <w:rsid w:val="002D7BD9"/>
    <w:rsid w:val="002E059D"/>
    <w:rsid w:val="002E0C1A"/>
    <w:rsid w:val="002E241E"/>
    <w:rsid w:val="002E2942"/>
    <w:rsid w:val="002E2B39"/>
    <w:rsid w:val="002E30DA"/>
    <w:rsid w:val="002E493D"/>
    <w:rsid w:val="002E5648"/>
    <w:rsid w:val="002E6DC9"/>
    <w:rsid w:val="002E6F3E"/>
    <w:rsid w:val="002F0A77"/>
    <w:rsid w:val="002F138B"/>
    <w:rsid w:val="002F1B11"/>
    <w:rsid w:val="002F21C0"/>
    <w:rsid w:val="002F229F"/>
    <w:rsid w:val="002F33DA"/>
    <w:rsid w:val="002F408B"/>
    <w:rsid w:val="002F4C1A"/>
    <w:rsid w:val="002F6134"/>
    <w:rsid w:val="002F6771"/>
    <w:rsid w:val="002F6E16"/>
    <w:rsid w:val="003002FF"/>
    <w:rsid w:val="003020B4"/>
    <w:rsid w:val="0030306E"/>
    <w:rsid w:val="00303218"/>
    <w:rsid w:val="00303625"/>
    <w:rsid w:val="003037D6"/>
    <w:rsid w:val="00303F50"/>
    <w:rsid w:val="0030418E"/>
    <w:rsid w:val="00304492"/>
    <w:rsid w:val="0031030C"/>
    <w:rsid w:val="003104DF"/>
    <w:rsid w:val="00310521"/>
    <w:rsid w:val="00312571"/>
    <w:rsid w:val="00312734"/>
    <w:rsid w:val="00312CE0"/>
    <w:rsid w:val="00312E18"/>
    <w:rsid w:val="003145A7"/>
    <w:rsid w:val="00314868"/>
    <w:rsid w:val="00315775"/>
    <w:rsid w:val="003165BF"/>
    <w:rsid w:val="003172F0"/>
    <w:rsid w:val="0031738E"/>
    <w:rsid w:val="003179DA"/>
    <w:rsid w:val="0032015D"/>
    <w:rsid w:val="003218A1"/>
    <w:rsid w:val="00322414"/>
    <w:rsid w:val="003227C0"/>
    <w:rsid w:val="00322D48"/>
    <w:rsid w:val="0032407B"/>
    <w:rsid w:val="003244D8"/>
    <w:rsid w:val="003250CA"/>
    <w:rsid w:val="0032539C"/>
    <w:rsid w:val="0032575A"/>
    <w:rsid w:val="00325927"/>
    <w:rsid w:val="00326B43"/>
    <w:rsid w:val="00331D2F"/>
    <w:rsid w:val="00331EB0"/>
    <w:rsid w:val="00332493"/>
    <w:rsid w:val="00332C9E"/>
    <w:rsid w:val="0033499A"/>
    <w:rsid w:val="003403EF"/>
    <w:rsid w:val="00340EDD"/>
    <w:rsid w:val="00341D91"/>
    <w:rsid w:val="00341DF3"/>
    <w:rsid w:val="00342582"/>
    <w:rsid w:val="003428C6"/>
    <w:rsid w:val="00342A15"/>
    <w:rsid w:val="003445CF"/>
    <w:rsid w:val="00344E7B"/>
    <w:rsid w:val="003454F1"/>
    <w:rsid w:val="003457E8"/>
    <w:rsid w:val="00345810"/>
    <w:rsid w:val="003464EB"/>
    <w:rsid w:val="00346AF8"/>
    <w:rsid w:val="0034772D"/>
    <w:rsid w:val="003478DD"/>
    <w:rsid w:val="00350650"/>
    <w:rsid w:val="00350CBF"/>
    <w:rsid w:val="00350DEC"/>
    <w:rsid w:val="003541BA"/>
    <w:rsid w:val="003543CD"/>
    <w:rsid w:val="00354557"/>
    <w:rsid w:val="00355DCA"/>
    <w:rsid w:val="00356330"/>
    <w:rsid w:val="00356EE4"/>
    <w:rsid w:val="00357BB1"/>
    <w:rsid w:val="00360CD4"/>
    <w:rsid w:val="0036316F"/>
    <w:rsid w:val="00363724"/>
    <w:rsid w:val="0036598F"/>
    <w:rsid w:val="00366B32"/>
    <w:rsid w:val="003679AC"/>
    <w:rsid w:val="00370601"/>
    <w:rsid w:val="00371456"/>
    <w:rsid w:val="00371D87"/>
    <w:rsid w:val="0037225F"/>
    <w:rsid w:val="003747BC"/>
    <w:rsid w:val="00374E69"/>
    <w:rsid w:val="00376326"/>
    <w:rsid w:val="00377D3A"/>
    <w:rsid w:val="00380936"/>
    <w:rsid w:val="00381564"/>
    <w:rsid w:val="00381813"/>
    <w:rsid w:val="00381E24"/>
    <w:rsid w:val="00382803"/>
    <w:rsid w:val="00383FAC"/>
    <w:rsid w:val="00384ED9"/>
    <w:rsid w:val="003855BF"/>
    <w:rsid w:val="00385CE0"/>
    <w:rsid w:val="00386E78"/>
    <w:rsid w:val="00390187"/>
    <w:rsid w:val="00390EC9"/>
    <w:rsid w:val="00392AAD"/>
    <w:rsid w:val="00392AB8"/>
    <w:rsid w:val="003935CE"/>
    <w:rsid w:val="003935DE"/>
    <w:rsid w:val="00393F62"/>
    <w:rsid w:val="003957AA"/>
    <w:rsid w:val="00395B57"/>
    <w:rsid w:val="003A1425"/>
    <w:rsid w:val="003A16B9"/>
    <w:rsid w:val="003A21E0"/>
    <w:rsid w:val="003A380F"/>
    <w:rsid w:val="003A68D2"/>
    <w:rsid w:val="003A7F4F"/>
    <w:rsid w:val="003B1C86"/>
    <w:rsid w:val="003B286F"/>
    <w:rsid w:val="003B2EF9"/>
    <w:rsid w:val="003B31B2"/>
    <w:rsid w:val="003B4329"/>
    <w:rsid w:val="003B4EB8"/>
    <w:rsid w:val="003C0455"/>
    <w:rsid w:val="003C0A64"/>
    <w:rsid w:val="003C0F8D"/>
    <w:rsid w:val="003C1439"/>
    <w:rsid w:val="003C1F42"/>
    <w:rsid w:val="003C5A80"/>
    <w:rsid w:val="003C5FF4"/>
    <w:rsid w:val="003D082F"/>
    <w:rsid w:val="003D0A81"/>
    <w:rsid w:val="003D195A"/>
    <w:rsid w:val="003D1E8D"/>
    <w:rsid w:val="003D35E2"/>
    <w:rsid w:val="003D3697"/>
    <w:rsid w:val="003D4A90"/>
    <w:rsid w:val="003D557B"/>
    <w:rsid w:val="003D59DC"/>
    <w:rsid w:val="003D6183"/>
    <w:rsid w:val="003D6FF1"/>
    <w:rsid w:val="003E0B6C"/>
    <w:rsid w:val="003E0D83"/>
    <w:rsid w:val="003E10A0"/>
    <w:rsid w:val="003E2889"/>
    <w:rsid w:val="003E4CB2"/>
    <w:rsid w:val="003E4D63"/>
    <w:rsid w:val="003E7747"/>
    <w:rsid w:val="003E7AC4"/>
    <w:rsid w:val="003E7F11"/>
    <w:rsid w:val="003F03AB"/>
    <w:rsid w:val="003F0F08"/>
    <w:rsid w:val="003F219C"/>
    <w:rsid w:val="003F2846"/>
    <w:rsid w:val="003F32D4"/>
    <w:rsid w:val="003F4062"/>
    <w:rsid w:val="003F67F7"/>
    <w:rsid w:val="0040052C"/>
    <w:rsid w:val="004007B7"/>
    <w:rsid w:val="00400DAC"/>
    <w:rsid w:val="00402CBF"/>
    <w:rsid w:val="00403FAA"/>
    <w:rsid w:val="004040AB"/>
    <w:rsid w:val="00405F8C"/>
    <w:rsid w:val="004073B7"/>
    <w:rsid w:val="004073F7"/>
    <w:rsid w:val="00407715"/>
    <w:rsid w:val="004102C4"/>
    <w:rsid w:val="00413103"/>
    <w:rsid w:val="0041380B"/>
    <w:rsid w:val="00413C00"/>
    <w:rsid w:val="00413CF6"/>
    <w:rsid w:val="004151C8"/>
    <w:rsid w:val="00416321"/>
    <w:rsid w:val="0041714F"/>
    <w:rsid w:val="00417965"/>
    <w:rsid w:val="00420514"/>
    <w:rsid w:val="004207F4"/>
    <w:rsid w:val="0042199B"/>
    <w:rsid w:val="00421AEA"/>
    <w:rsid w:val="0042435A"/>
    <w:rsid w:val="00425016"/>
    <w:rsid w:val="004255AD"/>
    <w:rsid w:val="0042601E"/>
    <w:rsid w:val="004271A4"/>
    <w:rsid w:val="004275C3"/>
    <w:rsid w:val="0042767C"/>
    <w:rsid w:val="0042798D"/>
    <w:rsid w:val="00431725"/>
    <w:rsid w:val="0043198F"/>
    <w:rsid w:val="00431BDF"/>
    <w:rsid w:val="00433F88"/>
    <w:rsid w:val="00434E7D"/>
    <w:rsid w:val="0043584A"/>
    <w:rsid w:val="00435C99"/>
    <w:rsid w:val="0043659F"/>
    <w:rsid w:val="00436EED"/>
    <w:rsid w:val="00437644"/>
    <w:rsid w:val="00440EFB"/>
    <w:rsid w:val="00440FF1"/>
    <w:rsid w:val="004412DC"/>
    <w:rsid w:val="0044318F"/>
    <w:rsid w:val="00444C2B"/>
    <w:rsid w:val="004451F9"/>
    <w:rsid w:val="004453FD"/>
    <w:rsid w:val="00445A33"/>
    <w:rsid w:val="00445DC1"/>
    <w:rsid w:val="004508D4"/>
    <w:rsid w:val="00450A60"/>
    <w:rsid w:val="004510A6"/>
    <w:rsid w:val="00452B2B"/>
    <w:rsid w:val="0045352A"/>
    <w:rsid w:val="004554CD"/>
    <w:rsid w:val="00455D12"/>
    <w:rsid w:val="0045603F"/>
    <w:rsid w:val="00456E7A"/>
    <w:rsid w:val="00460DF6"/>
    <w:rsid w:val="0046125F"/>
    <w:rsid w:val="004613BC"/>
    <w:rsid w:val="0046200B"/>
    <w:rsid w:val="004622D3"/>
    <w:rsid w:val="004623E9"/>
    <w:rsid w:val="00465652"/>
    <w:rsid w:val="00470609"/>
    <w:rsid w:val="0047135B"/>
    <w:rsid w:val="004722B4"/>
    <w:rsid w:val="00472307"/>
    <w:rsid w:val="00472D17"/>
    <w:rsid w:val="004737AB"/>
    <w:rsid w:val="00475AA2"/>
    <w:rsid w:val="0047629E"/>
    <w:rsid w:val="00476AC1"/>
    <w:rsid w:val="0047731F"/>
    <w:rsid w:val="00480383"/>
    <w:rsid w:val="0048096D"/>
    <w:rsid w:val="004826C7"/>
    <w:rsid w:val="00483A89"/>
    <w:rsid w:val="00483CCA"/>
    <w:rsid w:val="00484592"/>
    <w:rsid w:val="0048460C"/>
    <w:rsid w:val="0048488C"/>
    <w:rsid w:val="00484E23"/>
    <w:rsid w:val="00485605"/>
    <w:rsid w:val="004858DF"/>
    <w:rsid w:val="00485C10"/>
    <w:rsid w:val="004873CC"/>
    <w:rsid w:val="0049095F"/>
    <w:rsid w:val="0049098C"/>
    <w:rsid w:val="00490B86"/>
    <w:rsid w:val="00491EC5"/>
    <w:rsid w:val="00492571"/>
    <w:rsid w:val="00492967"/>
    <w:rsid w:val="004929B5"/>
    <w:rsid w:val="00492B01"/>
    <w:rsid w:val="004937A0"/>
    <w:rsid w:val="00494177"/>
    <w:rsid w:val="004962B8"/>
    <w:rsid w:val="00496EB9"/>
    <w:rsid w:val="00497632"/>
    <w:rsid w:val="00497634"/>
    <w:rsid w:val="004A2B6F"/>
    <w:rsid w:val="004A2F8F"/>
    <w:rsid w:val="004A324B"/>
    <w:rsid w:val="004A3632"/>
    <w:rsid w:val="004A37B4"/>
    <w:rsid w:val="004A7409"/>
    <w:rsid w:val="004A7C5F"/>
    <w:rsid w:val="004B35A3"/>
    <w:rsid w:val="004B35E6"/>
    <w:rsid w:val="004B39FF"/>
    <w:rsid w:val="004B4301"/>
    <w:rsid w:val="004B48BB"/>
    <w:rsid w:val="004B4E4D"/>
    <w:rsid w:val="004B5329"/>
    <w:rsid w:val="004B7B29"/>
    <w:rsid w:val="004C0A01"/>
    <w:rsid w:val="004C1041"/>
    <w:rsid w:val="004C1399"/>
    <w:rsid w:val="004C33A8"/>
    <w:rsid w:val="004C359A"/>
    <w:rsid w:val="004C471E"/>
    <w:rsid w:val="004C48E3"/>
    <w:rsid w:val="004C49DF"/>
    <w:rsid w:val="004C7EEE"/>
    <w:rsid w:val="004D0EF1"/>
    <w:rsid w:val="004D1DFC"/>
    <w:rsid w:val="004D2B29"/>
    <w:rsid w:val="004D2C19"/>
    <w:rsid w:val="004D2F92"/>
    <w:rsid w:val="004D39B6"/>
    <w:rsid w:val="004D3AAC"/>
    <w:rsid w:val="004D6C04"/>
    <w:rsid w:val="004D6EC6"/>
    <w:rsid w:val="004E0379"/>
    <w:rsid w:val="004E5C0C"/>
    <w:rsid w:val="004F0280"/>
    <w:rsid w:val="004F0629"/>
    <w:rsid w:val="004F08C2"/>
    <w:rsid w:val="004F24C5"/>
    <w:rsid w:val="004F3F44"/>
    <w:rsid w:val="004F4FD4"/>
    <w:rsid w:val="004F5FAE"/>
    <w:rsid w:val="004F6F14"/>
    <w:rsid w:val="004F7292"/>
    <w:rsid w:val="004F75F1"/>
    <w:rsid w:val="005001CA"/>
    <w:rsid w:val="005016AB"/>
    <w:rsid w:val="00503B43"/>
    <w:rsid w:val="005043D3"/>
    <w:rsid w:val="00504506"/>
    <w:rsid w:val="00504A02"/>
    <w:rsid w:val="0050572A"/>
    <w:rsid w:val="005064EB"/>
    <w:rsid w:val="00507108"/>
    <w:rsid w:val="00510DFE"/>
    <w:rsid w:val="005113A4"/>
    <w:rsid w:val="00511682"/>
    <w:rsid w:val="005119B0"/>
    <w:rsid w:val="00512FC6"/>
    <w:rsid w:val="00514007"/>
    <w:rsid w:val="00514D57"/>
    <w:rsid w:val="005154E6"/>
    <w:rsid w:val="0051662C"/>
    <w:rsid w:val="00521391"/>
    <w:rsid w:val="005222F2"/>
    <w:rsid w:val="00522AD3"/>
    <w:rsid w:val="00522CBA"/>
    <w:rsid w:val="00522D24"/>
    <w:rsid w:val="00522D68"/>
    <w:rsid w:val="00522F10"/>
    <w:rsid w:val="00523AC7"/>
    <w:rsid w:val="00523D18"/>
    <w:rsid w:val="0052437A"/>
    <w:rsid w:val="005255D5"/>
    <w:rsid w:val="00525A6E"/>
    <w:rsid w:val="00525E4C"/>
    <w:rsid w:val="00525E93"/>
    <w:rsid w:val="00527CB0"/>
    <w:rsid w:val="0053068E"/>
    <w:rsid w:val="0053112F"/>
    <w:rsid w:val="005325FA"/>
    <w:rsid w:val="0053273E"/>
    <w:rsid w:val="005328DD"/>
    <w:rsid w:val="00533179"/>
    <w:rsid w:val="005334DB"/>
    <w:rsid w:val="00533552"/>
    <w:rsid w:val="005346C4"/>
    <w:rsid w:val="005348C7"/>
    <w:rsid w:val="00535A3D"/>
    <w:rsid w:val="00535F81"/>
    <w:rsid w:val="005406C8"/>
    <w:rsid w:val="005420C6"/>
    <w:rsid w:val="00543153"/>
    <w:rsid w:val="00543570"/>
    <w:rsid w:val="005435F6"/>
    <w:rsid w:val="0054476F"/>
    <w:rsid w:val="00544A89"/>
    <w:rsid w:val="00547867"/>
    <w:rsid w:val="005518CB"/>
    <w:rsid w:val="00551A02"/>
    <w:rsid w:val="00551D3B"/>
    <w:rsid w:val="00553010"/>
    <w:rsid w:val="005534FA"/>
    <w:rsid w:val="005541DC"/>
    <w:rsid w:val="00554E7C"/>
    <w:rsid w:val="005550A0"/>
    <w:rsid w:val="00555C72"/>
    <w:rsid w:val="00556A8D"/>
    <w:rsid w:val="00561478"/>
    <w:rsid w:val="00563C5C"/>
    <w:rsid w:val="00564556"/>
    <w:rsid w:val="00565096"/>
    <w:rsid w:val="00565C1B"/>
    <w:rsid w:val="00567DE3"/>
    <w:rsid w:val="00571156"/>
    <w:rsid w:val="005712A5"/>
    <w:rsid w:val="00571FCD"/>
    <w:rsid w:val="00572CF3"/>
    <w:rsid w:val="00575347"/>
    <w:rsid w:val="0057541C"/>
    <w:rsid w:val="0057698C"/>
    <w:rsid w:val="00577171"/>
    <w:rsid w:val="0057762E"/>
    <w:rsid w:val="00582102"/>
    <w:rsid w:val="00585D33"/>
    <w:rsid w:val="00585DDF"/>
    <w:rsid w:val="00587424"/>
    <w:rsid w:val="005910D4"/>
    <w:rsid w:val="00591B4D"/>
    <w:rsid w:val="005929B4"/>
    <w:rsid w:val="0059574A"/>
    <w:rsid w:val="005961B4"/>
    <w:rsid w:val="005964DE"/>
    <w:rsid w:val="00596F1B"/>
    <w:rsid w:val="005973C9"/>
    <w:rsid w:val="005A0D23"/>
    <w:rsid w:val="005A0ECB"/>
    <w:rsid w:val="005A34D6"/>
    <w:rsid w:val="005A3ABB"/>
    <w:rsid w:val="005A45BA"/>
    <w:rsid w:val="005A6D9A"/>
    <w:rsid w:val="005A71D5"/>
    <w:rsid w:val="005B0266"/>
    <w:rsid w:val="005B0C59"/>
    <w:rsid w:val="005B16C6"/>
    <w:rsid w:val="005B2204"/>
    <w:rsid w:val="005B34A8"/>
    <w:rsid w:val="005B4331"/>
    <w:rsid w:val="005B4AD7"/>
    <w:rsid w:val="005B4F72"/>
    <w:rsid w:val="005B51FC"/>
    <w:rsid w:val="005B5AE3"/>
    <w:rsid w:val="005B75CA"/>
    <w:rsid w:val="005B7C8B"/>
    <w:rsid w:val="005C058E"/>
    <w:rsid w:val="005C128F"/>
    <w:rsid w:val="005C2129"/>
    <w:rsid w:val="005C23A4"/>
    <w:rsid w:val="005C24CB"/>
    <w:rsid w:val="005C2700"/>
    <w:rsid w:val="005C2841"/>
    <w:rsid w:val="005C3659"/>
    <w:rsid w:val="005C49F5"/>
    <w:rsid w:val="005D04F9"/>
    <w:rsid w:val="005D11DD"/>
    <w:rsid w:val="005D15D6"/>
    <w:rsid w:val="005D1EC9"/>
    <w:rsid w:val="005D3A03"/>
    <w:rsid w:val="005D402E"/>
    <w:rsid w:val="005D54D5"/>
    <w:rsid w:val="005D5B48"/>
    <w:rsid w:val="005D74C3"/>
    <w:rsid w:val="005D7735"/>
    <w:rsid w:val="005D7F42"/>
    <w:rsid w:val="005E14A8"/>
    <w:rsid w:val="005E1D3F"/>
    <w:rsid w:val="005E2E74"/>
    <w:rsid w:val="005E3FED"/>
    <w:rsid w:val="005E73DA"/>
    <w:rsid w:val="005F16A6"/>
    <w:rsid w:val="005F1917"/>
    <w:rsid w:val="005F2637"/>
    <w:rsid w:val="005F2CA8"/>
    <w:rsid w:val="005F38B9"/>
    <w:rsid w:val="005F3961"/>
    <w:rsid w:val="005F3E78"/>
    <w:rsid w:val="005F40C8"/>
    <w:rsid w:val="005F4888"/>
    <w:rsid w:val="005F4B31"/>
    <w:rsid w:val="005F4D0B"/>
    <w:rsid w:val="005F527E"/>
    <w:rsid w:val="005F6784"/>
    <w:rsid w:val="005F7661"/>
    <w:rsid w:val="006010A7"/>
    <w:rsid w:val="0060147B"/>
    <w:rsid w:val="00602238"/>
    <w:rsid w:val="006025E9"/>
    <w:rsid w:val="00602738"/>
    <w:rsid w:val="00603220"/>
    <w:rsid w:val="00604463"/>
    <w:rsid w:val="006055E3"/>
    <w:rsid w:val="00605613"/>
    <w:rsid w:val="0061179C"/>
    <w:rsid w:val="00611823"/>
    <w:rsid w:val="0061191D"/>
    <w:rsid w:val="0061242F"/>
    <w:rsid w:val="00613184"/>
    <w:rsid w:val="00614F9C"/>
    <w:rsid w:val="00615DD0"/>
    <w:rsid w:val="00615F00"/>
    <w:rsid w:val="00620818"/>
    <w:rsid w:val="0062292F"/>
    <w:rsid w:val="006258A6"/>
    <w:rsid w:val="00625A7C"/>
    <w:rsid w:val="00625F29"/>
    <w:rsid w:val="00626877"/>
    <w:rsid w:val="00630322"/>
    <w:rsid w:val="00630B9F"/>
    <w:rsid w:val="00630F32"/>
    <w:rsid w:val="006338A9"/>
    <w:rsid w:val="00633E19"/>
    <w:rsid w:val="0063441E"/>
    <w:rsid w:val="00636899"/>
    <w:rsid w:val="00636C62"/>
    <w:rsid w:val="00637D59"/>
    <w:rsid w:val="00637F9F"/>
    <w:rsid w:val="006404CA"/>
    <w:rsid w:val="0064144D"/>
    <w:rsid w:val="00642202"/>
    <w:rsid w:val="006439F2"/>
    <w:rsid w:val="0064405D"/>
    <w:rsid w:val="00644CE2"/>
    <w:rsid w:val="00644E03"/>
    <w:rsid w:val="00645BBB"/>
    <w:rsid w:val="00646284"/>
    <w:rsid w:val="00650295"/>
    <w:rsid w:val="00650A80"/>
    <w:rsid w:val="0065132A"/>
    <w:rsid w:val="00652268"/>
    <w:rsid w:val="006542F1"/>
    <w:rsid w:val="0066150F"/>
    <w:rsid w:val="00661FDC"/>
    <w:rsid w:val="00662811"/>
    <w:rsid w:val="00662953"/>
    <w:rsid w:val="00662BBB"/>
    <w:rsid w:val="0066385F"/>
    <w:rsid w:val="00666681"/>
    <w:rsid w:val="00666C59"/>
    <w:rsid w:val="00671AAC"/>
    <w:rsid w:val="0067404B"/>
    <w:rsid w:val="006749E8"/>
    <w:rsid w:val="0068037A"/>
    <w:rsid w:val="006813D9"/>
    <w:rsid w:val="006818F6"/>
    <w:rsid w:val="00681BF2"/>
    <w:rsid w:val="00682C61"/>
    <w:rsid w:val="00685154"/>
    <w:rsid w:val="00685438"/>
    <w:rsid w:val="00687E6D"/>
    <w:rsid w:val="00691371"/>
    <w:rsid w:val="00691815"/>
    <w:rsid w:val="00691968"/>
    <w:rsid w:val="00691BF9"/>
    <w:rsid w:val="006920E3"/>
    <w:rsid w:val="00692779"/>
    <w:rsid w:val="00695A70"/>
    <w:rsid w:val="00696BE5"/>
    <w:rsid w:val="00697899"/>
    <w:rsid w:val="006A2045"/>
    <w:rsid w:val="006A2C40"/>
    <w:rsid w:val="006A3B97"/>
    <w:rsid w:val="006A446F"/>
    <w:rsid w:val="006A4744"/>
    <w:rsid w:val="006A5496"/>
    <w:rsid w:val="006A5A8D"/>
    <w:rsid w:val="006A5BD6"/>
    <w:rsid w:val="006A65BC"/>
    <w:rsid w:val="006B4A97"/>
    <w:rsid w:val="006B4DDF"/>
    <w:rsid w:val="006B6B4B"/>
    <w:rsid w:val="006B6F71"/>
    <w:rsid w:val="006B72A8"/>
    <w:rsid w:val="006C013D"/>
    <w:rsid w:val="006C0AEC"/>
    <w:rsid w:val="006C1BAC"/>
    <w:rsid w:val="006C21FC"/>
    <w:rsid w:val="006C25E2"/>
    <w:rsid w:val="006C2EE3"/>
    <w:rsid w:val="006C364A"/>
    <w:rsid w:val="006C3CAD"/>
    <w:rsid w:val="006C427E"/>
    <w:rsid w:val="006C430E"/>
    <w:rsid w:val="006C4740"/>
    <w:rsid w:val="006C518D"/>
    <w:rsid w:val="006C604F"/>
    <w:rsid w:val="006C638B"/>
    <w:rsid w:val="006C6BD5"/>
    <w:rsid w:val="006C7CC9"/>
    <w:rsid w:val="006D0016"/>
    <w:rsid w:val="006D1134"/>
    <w:rsid w:val="006D4448"/>
    <w:rsid w:val="006D45CB"/>
    <w:rsid w:val="006D4E3A"/>
    <w:rsid w:val="006D53DF"/>
    <w:rsid w:val="006D5C5B"/>
    <w:rsid w:val="006D7412"/>
    <w:rsid w:val="006E0587"/>
    <w:rsid w:val="006E1515"/>
    <w:rsid w:val="006E1DE7"/>
    <w:rsid w:val="006E2D5E"/>
    <w:rsid w:val="006E3378"/>
    <w:rsid w:val="006E36D5"/>
    <w:rsid w:val="006E4412"/>
    <w:rsid w:val="006E4620"/>
    <w:rsid w:val="006E51ED"/>
    <w:rsid w:val="006E6563"/>
    <w:rsid w:val="006E65CB"/>
    <w:rsid w:val="006E67A0"/>
    <w:rsid w:val="006E6A16"/>
    <w:rsid w:val="006E7280"/>
    <w:rsid w:val="006E7F78"/>
    <w:rsid w:val="006F06F4"/>
    <w:rsid w:val="006F2E55"/>
    <w:rsid w:val="006F46E1"/>
    <w:rsid w:val="006F4A07"/>
    <w:rsid w:val="006F5C53"/>
    <w:rsid w:val="006F6D50"/>
    <w:rsid w:val="007024CD"/>
    <w:rsid w:val="00705F44"/>
    <w:rsid w:val="00706314"/>
    <w:rsid w:val="00706C0C"/>
    <w:rsid w:val="00706C0F"/>
    <w:rsid w:val="0071133C"/>
    <w:rsid w:val="00711655"/>
    <w:rsid w:val="00712CE5"/>
    <w:rsid w:val="007131A7"/>
    <w:rsid w:val="007141FA"/>
    <w:rsid w:val="00715C8D"/>
    <w:rsid w:val="00716584"/>
    <w:rsid w:val="00716D1D"/>
    <w:rsid w:val="007177E8"/>
    <w:rsid w:val="00720A02"/>
    <w:rsid w:val="0072214B"/>
    <w:rsid w:val="0072471A"/>
    <w:rsid w:val="007322E1"/>
    <w:rsid w:val="0073273A"/>
    <w:rsid w:val="00734281"/>
    <w:rsid w:val="007345DB"/>
    <w:rsid w:val="00734603"/>
    <w:rsid w:val="00734B84"/>
    <w:rsid w:val="00734F83"/>
    <w:rsid w:val="00740890"/>
    <w:rsid w:val="00740E83"/>
    <w:rsid w:val="00742080"/>
    <w:rsid w:val="00742965"/>
    <w:rsid w:val="00742A22"/>
    <w:rsid w:val="00742ED9"/>
    <w:rsid w:val="007437F7"/>
    <w:rsid w:val="00743CB6"/>
    <w:rsid w:val="00743CEC"/>
    <w:rsid w:val="00744392"/>
    <w:rsid w:val="00745AB6"/>
    <w:rsid w:val="00746FC8"/>
    <w:rsid w:val="00750233"/>
    <w:rsid w:val="00750EAE"/>
    <w:rsid w:val="00751C84"/>
    <w:rsid w:val="00752A23"/>
    <w:rsid w:val="00752CFD"/>
    <w:rsid w:val="00753F1C"/>
    <w:rsid w:val="007548FF"/>
    <w:rsid w:val="0075491A"/>
    <w:rsid w:val="0075531F"/>
    <w:rsid w:val="007572AB"/>
    <w:rsid w:val="007573DA"/>
    <w:rsid w:val="00762396"/>
    <w:rsid w:val="00762681"/>
    <w:rsid w:val="00762F39"/>
    <w:rsid w:val="007632B2"/>
    <w:rsid w:val="007639AB"/>
    <w:rsid w:val="00764D65"/>
    <w:rsid w:val="007662B0"/>
    <w:rsid w:val="00766828"/>
    <w:rsid w:val="0076696D"/>
    <w:rsid w:val="00766B1E"/>
    <w:rsid w:val="00766CE3"/>
    <w:rsid w:val="007670C9"/>
    <w:rsid w:val="007718AB"/>
    <w:rsid w:val="00774B2C"/>
    <w:rsid w:val="00774F08"/>
    <w:rsid w:val="00775695"/>
    <w:rsid w:val="0077625A"/>
    <w:rsid w:val="007774F8"/>
    <w:rsid w:val="00782236"/>
    <w:rsid w:val="00782AE7"/>
    <w:rsid w:val="007853CC"/>
    <w:rsid w:val="00785805"/>
    <w:rsid w:val="007906C7"/>
    <w:rsid w:val="007908B9"/>
    <w:rsid w:val="007920EA"/>
    <w:rsid w:val="007933C7"/>
    <w:rsid w:val="00795E0F"/>
    <w:rsid w:val="0079618E"/>
    <w:rsid w:val="007962C9"/>
    <w:rsid w:val="00796905"/>
    <w:rsid w:val="0079769F"/>
    <w:rsid w:val="00797CCF"/>
    <w:rsid w:val="007A05CD"/>
    <w:rsid w:val="007A0D45"/>
    <w:rsid w:val="007A1796"/>
    <w:rsid w:val="007A1882"/>
    <w:rsid w:val="007A354F"/>
    <w:rsid w:val="007A45B4"/>
    <w:rsid w:val="007A546B"/>
    <w:rsid w:val="007A7C3B"/>
    <w:rsid w:val="007B01D8"/>
    <w:rsid w:val="007B1D2A"/>
    <w:rsid w:val="007B2104"/>
    <w:rsid w:val="007B47C3"/>
    <w:rsid w:val="007B492F"/>
    <w:rsid w:val="007B51BB"/>
    <w:rsid w:val="007B5A52"/>
    <w:rsid w:val="007B69CF"/>
    <w:rsid w:val="007C2164"/>
    <w:rsid w:val="007C3369"/>
    <w:rsid w:val="007C45F7"/>
    <w:rsid w:val="007C55B9"/>
    <w:rsid w:val="007C5941"/>
    <w:rsid w:val="007C6718"/>
    <w:rsid w:val="007C7F99"/>
    <w:rsid w:val="007D072D"/>
    <w:rsid w:val="007D1913"/>
    <w:rsid w:val="007D3307"/>
    <w:rsid w:val="007D4382"/>
    <w:rsid w:val="007D642F"/>
    <w:rsid w:val="007D6527"/>
    <w:rsid w:val="007D7392"/>
    <w:rsid w:val="007E0988"/>
    <w:rsid w:val="007E0DA5"/>
    <w:rsid w:val="007E2867"/>
    <w:rsid w:val="007E450F"/>
    <w:rsid w:val="007E539E"/>
    <w:rsid w:val="007E558B"/>
    <w:rsid w:val="007E55C8"/>
    <w:rsid w:val="007E61F8"/>
    <w:rsid w:val="007E676B"/>
    <w:rsid w:val="007F10C6"/>
    <w:rsid w:val="007F1214"/>
    <w:rsid w:val="007F155E"/>
    <w:rsid w:val="007F171E"/>
    <w:rsid w:val="007F2FBD"/>
    <w:rsid w:val="007F3B50"/>
    <w:rsid w:val="007F4515"/>
    <w:rsid w:val="007F5779"/>
    <w:rsid w:val="007F5893"/>
    <w:rsid w:val="007F593A"/>
    <w:rsid w:val="007F73ED"/>
    <w:rsid w:val="007F7DAE"/>
    <w:rsid w:val="007F7E64"/>
    <w:rsid w:val="008002C0"/>
    <w:rsid w:val="00800A19"/>
    <w:rsid w:val="00800F24"/>
    <w:rsid w:val="0080237D"/>
    <w:rsid w:val="008028DD"/>
    <w:rsid w:val="00803705"/>
    <w:rsid w:val="00803F98"/>
    <w:rsid w:val="00805808"/>
    <w:rsid w:val="00805AA0"/>
    <w:rsid w:val="00806A01"/>
    <w:rsid w:val="00807404"/>
    <w:rsid w:val="00807452"/>
    <w:rsid w:val="00810EDF"/>
    <w:rsid w:val="008110C9"/>
    <w:rsid w:val="00811365"/>
    <w:rsid w:val="00811EA8"/>
    <w:rsid w:val="0081356C"/>
    <w:rsid w:val="00813E8D"/>
    <w:rsid w:val="0081450D"/>
    <w:rsid w:val="0081460C"/>
    <w:rsid w:val="00816A9C"/>
    <w:rsid w:val="00816CC6"/>
    <w:rsid w:val="00816E07"/>
    <w:rsid w:val="00817007"/>
    <w:rsid w:val="0081728D"/>
    <w:rsid w:val="00821615"/>
    <w:rsid w:val="00822425"/>
    <w:rsid w:val="00825383"/>
    <w:rsid w:val="008258DF"/>
    <w:rsid w:val="00825918"/>
    <w:rsid w:val="00825A41"/>
    <w:rsid w:val="00826C26"/>
    <w:rsid w:val="00826C8F"/>
    <w:rsid w:val="00827A8E"/>
    <w:rsid w:val="00827CEF"/>
    <w:rsid w:val="00830316"/>
    <w:rsid w:val="00830646"/>
    <w:rsid w:val="0083081D"/>
    <w:rsid w:val="00832265"/>
    <w:rsid w:val="00833DE1"/>
    <w:rsid w:val="008344A4"/>
    <w:rsid w:val="00835D0B"/>
    <w:rsid w:val="00837CB1"/>
    <w:rsid w:val="008417EE"/>
    <w:rsid w:val="00841A5D"/>
    <w:rsid w:val="00841ABD"/>
    <w:rsid w:val="00842714"/>
    <w:rsid w:val="00843BED"/>
    <w:rsid w:val="0084476F"/>
    <w:rsid w:val="0084522C"/>
    <w:rsid w:val="008457F1"/>
    <w:rsid w:val="0084616B"/>
    <w:rsid w:val="00846EA0"/>
    <w:rsid w:val="008479A9"/>
    <w:rsid w:val="00847AD4"/>
    <w:rsid w:val="0085013A"/>
    <w:rsid w:val="00850F2F"/>
    <w:rsid w:val="00851415"/>
    <w:rsid w:val="00854F8B"/>
    <w:rsid w:val="008554D2"/>
    <w:rsid w:val="008564B1"/>
    <w:rsid w:val="008568B8"/>
    <w:rsid w:val="00856F72"/>
    <w:rsid w:val="0085764D"/>
    <w:rsid w:val="00861674"/>
    <w:rsid w:val="008637D7"/>
    <w:rsid w:val="008647AC"/>
    <w:rsid w:val="008652C5"/>
    <w:rsid w:val="00865D16"/>
    <w:rsid w:val="008666BC"/>
    <w:rsid w:val="008669F3"/>
    <w:rsid w:val="0086743B"/>
    <w:rsid w:val="00867C30"/>
    <w:rsid w:val="00870EE2"/>
    <w:rsid w:val="00871089"/>
    <w:rsid w:val="008716D3"/>
    <w:rsid w:val="00872152"/>
    <w:rsid w:val="008729F8"/>
    <w:rsid w:val="00872B38"/>
    <w:rsid w:val="0087318C"/>
    <w:rsid w:val="00873DEA"/>
    <w:rsid w:val="00873E46"/>
    <w:rsid w:val="0087556B"/>
    <w:rsid w:val="00875F54"/>
    <w:rsid w:val="0087787E"/>
    <w:rsid w:val="00880E10"/>
    <w:rsid w:val="00880E3B"/>
    <w:rsid w:val="00880F59"/>
    <w:rsid w:val="008811E0"/>
    <w:rsid w:val="00881CA5"/>
    <w:rsid w:val="008852E3"/>
    <w:rsid w:val="008855CC"/>
    <w:rsid w:val="00885D17"/>
    <w:rsid w:val="00885EB3"/>
    <w:rsid w:val="00885F5A"/>
    <w:rsid w:val="00886FA2"/>
    <w:rsid w:val="008875BC"/>
    <w:rsid w:val="008903C3"/>
    <w:rsid w:val="00890EB5"/>
    <w:rsid w:val="008912DA"/>
    <w:rsid w:val="0089178F"/>
    <w:rsid w:val="00891C15"/>
    <w:rsid w:val="00892FB8"/>
    <w:rsid w:val="00893615"/>
    <w:rsid w:val="008941FF"/>
    <w:rsid w:val="00895A11"/>
    <w:rsid w:val="00896FBF"/>
    <w:rsid w:val="00897CC8"/>
    <w:rsid w:val="008A0271"/>
    <w:rsid w:val="008A1558"/>
    <w:rsid w:val="008A186D"/>
    <w:rsid w:val="008A2864"/>
    <w:rsid w:val="008A4BB3"/>
    <w:rsid w:val="008A6AAE"/>
    <w:rsid w:val="008A70F2"/>
    <w:rsid w:val="008B4A81"/>
    <w:rsid w:val="008B525A"/>
    <w:rsid w:val="008B7BA3"/>
    <w:rsid w:val="008C0D29"/>
    <w:rsid w:val="008C3B4F"/>
    <w:rsid w:val="008C4C28"/>
    <w:rsid w:val="008C5323"/>
    <w:rsid w:val="008C6E81"/>
    <w:rsid w:val="008C762C"/>
    <w:rsid w:val="008C7D65"/>
    <w:rsid w:val="008D0D01"/>
    <w:rsid w:val="008D1671"/>
    <w:rsid w:val="008D1AA1"/>
    <w:rsid w:val="008D20FE"/>
    <w:rsid w:val="008D2C15"/>
    <w:rsid w:val="008D360E"/>
    <w:rsid w:val="008D3CBF"/>
    <w:rsid w:val="008D421E"/>
    <w:rsid w:val="008D5C57"/>
    <w:rsid w:val="008D5F2D"/>
    <w:rsid w:val="008D66F1"/>
    <w:rsid w:val="008D6A4A"/>
    <w:rsid w:val="008D6F76"/>
    <w:rsid w:val="008D7D26"/>
    <w:rsid w:val="008E0566"/>
    <w:rsid w:val="008E20EB"/>
    <w:rsid w:val="008E24B5"/>
    <w:rsid w:val="008E5033"/>
    <w:rsid w:val="008E50F3"/>
    <w:rsid w:val="008E510C"/>
    <w:rsid w:val="008E5189"/>
    <w:rsid w:val="008E7B08"/>
    <w:rsid w:val="008E7BBF"/>
    <w:rsid w:val="008F09DD"/>
    <w:rsid w:val="008F0E9C"/>
    <w:rsid w:val="008F11D1"/>
    <w:rsid w:val="008F178A"/>
    <w:rsid w:val="008F17B4"/>
    <w:rsid w:val="008F267D"/>
    <w:rsid w:val="008F2A65"/>
    <w:rsid w:val="008F2EB0"/>
    <w:rsid w:val="008F3807"/>
    <w:rsid w:val="008F3F40"/>
    <w:rsid w:val="008F4FF5"/>
    <w:rsid w:val="008F5770"/>
    <w:rsid w:val="008F594E"/>
    <w:rsid w:val="008F74A5"/>
    <w:rsid w:val="008F7616"/>
    <w:rsid w:val="008F79B4"/>
    <w:rsid w:val="00900030"/>
    <w:rsid w:val="0090050B"/>
    <w:rsid w:val="009013E3"/>
    <w:rsid w:val="00902853"/>
    <w:rsid w:val="00903D41"/>
    <w:rsid w:val="00904113"/>
    <w:rsid w:val="009064B4"/>
    <w:rsid w:val="00906CD2"/>
    <w:rsid w:val="00907C75"/>
    <w:rsid w:val="00907D80"/>
    <w:rsid w:val="00910921"/>
    <w:rsid w:val="0091092D"/>
    <w:rsid w:val="009118BA"/>
    <w:rsid w:val="00914A77"/>
    <w:rsid w:val="00915E80"/>
    <w:rsid w:val="00916B35"/>
    <w:rsid w:val="009237E1"/>
    <w:rsid w:val="00925A57"/>
    <w:rsid w:val="009263D1"/>
    <w:rsid w:val="009306D6"/>
    <w:rsid w:val="00931688"/>
    <w:rsid w:val="0093260A"/>
    <w:rsid w:val="00932A3C"/>
    <w:rsid w:val="00933807"/>
    <w:rsid w:val="0093485F"/>
    <w:rsid w:val="00934FB3"/>
    <w:rsid w:val="009354D5"/>
    <w:rsid w:val="00935889"/>
    <w:rsid w:val="0093593F"/>
    <w:rsid w:val="0093615F"/>
    <w:rsid w:val="00936614"/>
    <w:rsid w:val="00937473"/>
    <w:rsid w:val="00940913"/>
    <w:rsid w:val="0094119B"/>
    <w:rsid w:val="0094120F"/>
    <w:rsid w:val="00941B97"/>
    <w:rsid w:val="00941D2C"/>
    <w:rsid w:val="009441E7"/>
    <w:rsid w:val="00945609"/>
    <w:rsid w:val="0094589C"/>
    <w:rsid w:val="00946E96"/>
    <w:rsid w:val="00947DD8"/>
    <w:rsid w:val="00950203"/>
    <w:rsid w:val="00952DFA"/>
    <w:rsid w:val="00955524"/>
    <w:rsid w:val="009560B2"/>
    <w:rsid w:val="00956AA1"/>
    <w:rsid w:val="00966256"/>
    <w:rsid w:val="009675DA"/>
    <w:rsid w:val="00967C0C"/>
    <w:rsid w:val="00967DFF"/>
    <w:rsid w:val="00967FC3"/>
    <w:rsid w:val="00970495"/>
    <w:rsid w:val="00970680"/>
    <w:rsid w:val="00970AF3"/>
    <w:rsid w:val="00971516"/>
    <w:rsid w:val="00972460"/>
    <w:rsid w:val="00972915"/>
    <w:rsid w:val="00972F2D"/>
    <w:rsid w:val="00974A6E"/>
    <w:rsid w:val="00975018"/>
    <w:rsid w:val="00975DF6"/>
    <w:rsid w:val="00981151"/>
    <w:rsid w:val="0098179A"/>
    <w:rsid w:val="00982331"/>
    <w:rsid w:val="00983BCC"/>
    <w:rsid w:val="0098559C"/>
    <w:rsid w:val="0098633C"/>
    <w:rsid w:val="00986A95"/>
    <w:rsid w:val="00986FC0"/>
    <w:rsid w:val="009906A2"/>
    <w:rsid w:val="009908EE"/>
    <w:rsid w:val="00991ED0"/>
    <w:rsid w:val="00991FEE"/>
    <w:rsid w:val="0099298C"/>
    <w:rsid w:val="00995783"/>
    <w:rsid w:val="00995D68"/>
    <w:rsid w:val="00996AD5"/>
    <w:rsid w:val="00996D51"/>
    <w:rsid w:val="00997FF6"/>
    <w:rsid w:val="009A199B"/>
    <w:rsid w:val="009A1A62"/>
    <w:rsid w:val="009A1C6A"/>
    <w:rsid w:val="009A2372"/>
    <w:rsid w:val="009A2453"/>
    <w:rsid w:val="009A4A13"/>
    <w:rsid w:val="009A4F4A"/>
    <w:rsid w:val="009A5841"/>
    <w:rsid w:val="009A5BBE"/>
    <w:rsid w:val="009A5D1C"/>
    <w:rsid w:val="009A6A3B"/>
    <w:rsid w:val="009B022A"/>
    <w:rsid w:val="009B1E61"/>
    <w:rsid w:val="009B29DE"/>
    <w:rsid w:val="009B3184"/>
    <w:rsid w:val="009B3BB5"/>
    <w:rsid w:val="009B5971"/>
    <w:rsid w:val="009B7611"/>
    <w:rsid w:val="009B7B5D"/>
    <w:rsid w:val="009C04D4"/>
    <w:rsid w:val="009C14E1"/>
    <w:rsid w:val="009C4D0C"/>
    <w:rsid w:val="009C4D33"/>
    <w:rsid w:val="009C5E35"/>
    <w:rsid w:val="009C622B"/>
    <w:rsid w:val="009C6FA0"/>
    <w:rsid w:val="009D1028"/>
    <w:rsid w:val="009D1109"/>
    <w:rsid w:val="009D2196"/>
    <w:rsid w:val="009D37BF"/>
    <w:rsid w:val="009D4132"/>
    <w:rsid w:val="009D6142"/>
    <w:rsid w:val="009D7753"/>
    <w:rsid w:val="009E1A03"/>
    <w:rsid w:val="009E2648"/>
    <w:rsid w:val="009E387B"/>
    <w:rsid w:val="009E4160"/>
    <w:rsid w:val="009E57BA"/>
    <w:rsid w:val="009E5C4A"/>
    <w:rsid w:val="009E7760"/>
    <w:rsid w:val="009E7D8E"/>
    <w:rsid w:val="009F03BF"/>
    <w:rsid w:val="009F13A3"/>
    <w:rsid w:val="009F13B4"/>
    <w:rsid w:val="009F1C01"/>
    <w:rsid w:val="009F3BA0"/>
    <w:rsid w:val="009F3D80"/>
    <w:rsid w:val="009F4D8C"/>
    <w:rsid w:val="009F5C26"/>
    <w:rsid w:val="00A02E34"/>
    <w:rsid w:val="00A048E9"/>
    <w:rsid w:val="00A04B16"/>
    <w:rsid w:val="00A04B27"/>
    <w:rsid w:val="00A05EC6"/>
    <w:rsid w:val="00A06344"/>
    <w:rsid w:val="00A077BF"/>
    <w:rsid w:val="00A118A7"/>
    <w:rsid w:val="00A121FC"/>
    <w:rsid w:val="00A12FEE"/>
    <w:rsid w:val="00A145A3"/>
    <w:rsid w:val="00A20D04"/>
    <w:rsid w:val="00A21048"/>
    <w:rsid w:val="00A212B4"/>
    <w:rsid w:val="00A22005"/>
    <w:rsid w:val="00A234E6"/>
    <w:rsid w:val="00A235AA"/>
    <w:rsid w:val="00A235CC"/>
    <w:rsid w:val="00A23AAE"/>
    <w:rsid w:val="00A23F88"/>
    <w:rsid w:val="00A23F89"/>
    <w:rsid w:val="00A24848"/>
    <w:rsid w:val="00A27DD5"/>
    <w:rsid w:val="00A31655"/>
    <w:rsid w:val="00A31FE5"/>
    <w:rsid w:val="00A3480D"/>
    <w:rsid w:val="00A3638B"/>
    <w:rsid w:val="00A40528"/>
    <w:rsid w:val="00A410B7"/>
    <w:rsid w:val="00A42F17"/>
    <w:rsid w:val="00A4362E"/>
    <w:rsid w:val="00A4624E"/>
    <w:rsid w:val="00A533A0"/>
    <w:rsid w:val="00A54550"/>
    <w:rsid w:val="00A54C37"/>
    <w:rsid w:val="00A54CD2"/>
    <w:rsid w:val="00A572C9"/>
    <w:rsid w:val="00A577E3"/>
    <w:rsid w:val="00A60C18"/>
    <w:rsid w:val="00A6162B"/>
    <w:rsid w:val="00A616E6"/>
    <w:rsid w:val="00A617B2"/>
    <w:rsid w:val="00A62447"/>
    <w:rsid w:val="00A628B1"/>
    <w:rsid w:val="00A62AD4"/>
    <w:rsid w:val="00A62C7E"/>
    <w:rsid w:val="00A63449"/>
    <w:rsid w:val="00A6395D"/>
    <w:rsid w:val="00A647FF"/>
    <w:rsid w:val="00A65325"/>
    <w:rsid w:val="00A657FC"/>
    <w:rsid w:val="00A66332"/>
    <w:rsid w:val="00A71339"/>
    <w:rsid w:val="00A716BF"/>
    <w:rsid w:val="00A71F36"/>
    <w:rsid w:val="00A72781"/>
    <w:rsid w:val="00A72F78"/>
    <w:rsid w:val="00A73620"/>
    <w:rsid w:val="00A737D0"/>
    <w:rsid w:val="00A73DCB"/>
    <w:rsid w:val="00A7414B"/>
    <w:rsid w:val="00A75193"/>
    <w:rsid w:val="00A760D4"/>
    <w:rsid w:val="00A76D15"/>
    <w:rsid w:val="00A76F4B"/>
    <w:rsid w:val="00A80455"/>
    <w:rsid w:val="00A804C0"/>
    <w:rsid w:val="00A804DC"/>
    <w:rsid w:val="00A82709"/>
    <w:rsid w:val="00A841FD"/>
    <w:rsid w:val="00A84D04"/>
    <w:rsid w:val="00A856C3"/>
    <w:rsid w:val="00A85E45"/>
    <w:rsid w:val="00A86266"/>
    <w:rsid w:val="00A86474"/>
    <w:rsid w:val="00A92864"/>
    <w:rsid w:val="00A93EFF"/>
    <w:rsid w:val="00A94280"/>
    <w:rsid w:val="00A94392"/>
    <w:rsid w:val="00A94A02"/>
    <w:rsid w:val="00A94F72"/>
    <w:rsid w:val="00A95358"/>
    <w:rsid w:val="00AA1282"/>
    <w:rsid w:val="00AA2BAE"/>
    <w:rsid w:val="00AA455C"/>
    <w:rsid w:val="00AA5B88"/>
    <w:rsid w:val="00AA7DCB"/>
    <w:rsid w:val="00AA7EA6"/>
    <w:rsid w:val="00AB150C"/>
    <w:rsid w:val="00AB199F"/>
    <w:rsid w:val="00AB58A0"/>
    <w:rsid w:val="00AB6337"/>
    <w:rsid w:val="00AB6816"/>
    <w:rsid w:val="00AC0424"/>
    <w:rsid w:val="00AC0BCE"/>
    <w:rsid w:val="00AC23AE"/>
    <w:rsid w:val="00AC3A57"/>
    <w:rsid w:val="00AC7FE4"/>
    <w:rsid w:val="00AD08D9"/>
    <w:rsid w:val="00AD251F"/>
    <w:rsid w:val="00AD3914"/>
    <w:rsid w:val="00AD3F2C"/>
    <w:rsid w:val="00AD5418"/>
    <w:rsid w:val="00AD59DA"/>
    <w:rsid w:val="00AD6C46"/>
    <w:rsid w:val="00AD75BE"/>
    <w:rsid w:val="00AE02C4"/>
    <w:rsid w:val="00AE28B2"/>
    <w:rsid w:val="00AE435A"/>
    <w:rsid w:val="00AE4B89"/>
    <w:rsid w:val="00AE4E53"/>
    <w:rsid w:val="00AE4F61"/>
    <w:rsid w:val="00AE56D5"/>
    <w:rsid w:val="00AE6959"/>
    <w:rsid w:val="00AF035B"/>
    <w:rsid w:val="00AF0620"/>
    <w:rsid w:val="00AF103A"/>
    <w:rsid w:val="00AF151B"/>
    <w:rsid w:val="00AF2EF9"/>
    <w:rsid w:val="00AF4971"/>
    <w:rsid w:val="00AF501B"/>
    <w:rsid w:val="00AF51F3"/>
    <w:rsid w:val="00AF569A"/>
    <w:rsid w:val="00AF6439"/>
    <w:rsid w:val="00AF67FD"/>
    <w:rsid w:val="00B0020F"/>
    <w:rsid w:val="00B01B61"/>
    <w:rsid w:val="00B04B06"/>
    <w:rsid w:val="00B05072"/>
    <w:rsid w:val="00B055A9"/>
    <w:rsid w:val="00B05AAA"/>
    <w:rsid w:val="00B149CD"/>
    <w:rsid w:val="00B175B6"/>
    <w:rsid w:val="00B17A83"/>
    <w:rsid w:val="00B20715"/>
    <w:rsid w:val="00B20DB4"/>
    <w:rsid w:val="00B30273"/>
    <w:rsid w:val="00B31516"/>
    <w:rsid w:val="00B31941"/>
    <w:rsid w:val="00B3201A"/>
    <w:rsid w:val="00B32C7B"/>
    <w:rsid w:val="00B35235"/>
    <w:rsid w:val="00B359AC"/>
    <w:rsid w:val="00B363E4"/>
    <w:rsid w:val="00B3674F"/>
    <w:rsid w:val="00B36C1D"/>
    <w:rsid w:val="00B373A9"/>
    <w:rsid w:val="00B37CDD"/>
    <w:rsid w:val="00B37DFE"/>
    <w:rsid w:val="00B40A2D"/>
    <w:rsid w:val="00B40C8D"/>
    <w:rsid w:val="00B41B14"/>
    <w:rsid w:val="00B41CD8"/>
    <w:rsid w:val="00B42A39"/>
    <w:rsid w:val="00B42B3C"/>
    <w:rsid w:val="00B42FF6"/>
    <w:rsid w:val="00B45596"/>
    <w:rsid w:val="00B455A7"/>
    <w:rsid w:val="00B45705"/>
    <w:rsid w:val="00B467CE"/>
    <w:rsid w:val="00B46AC7"/>
    <w:rsid w:val="00B46F5D"/>
    <w:rsid w:val="00B47845"/>
    <w:rsid w:val="00B47D06"/>
    <w:rsid w:val="00B50DE9"/>
    <w:rsid w:val="00B542CD"/>
    <w:rsid w:val="00B55020"/>
    <w:rsid w:val="00B55683"/>
    <w:rsid w:val="00B56135"/>
    <w:rsid w:val="00B5685E"/>
    <w:rsid w:val="00B60ED5"/>
    <w:rsid w:val="00B6160E"/>
    <w:rsid w:val="00B62DCC"/>
    <w:rsid w:val="00B64D0C"/>
    <w:rsid w:val="00B70047"/>
    <w:rsid w:val="00B7022A"/>
    <w:rsid w:val="00B7039B"/>
    <w:rsid w:val="00B70B1C"/>
    <w:rsid w:val="00B713A9"/>
    <w:rsid w:val="00B722A8"/>
    <w:rsid w:val="00B72F5F"/>
    <w:rsid w:val="00B7350A"/>
    <w:rsid w:val="00B75CA5"/>
    <w:rsid w:val="00B7655E"/>
    <w:rsid w:val="00B7661D"/>
    <w:rsid w:val="00B77184"/>
    <w:rsid w:val="00B77A19"/>
    <w:rsid w:val="00B80FDE"/>
    <w:rsid w:val="00B81C71"/>
    <w:rsid w:val="00B82100"/>
    <w:rsid w:val="00B823AA"/>
    <w:rsid w:val="00B8383D"/>
    <w:rsid w:val="00B85322"/>
    <w:rsid w:val="00B85BA2"/>
    <w:rsid w:val="00B87B7B"/>
    <w:rsid w:val="00B90E69"/>
    <w:rsid w:val="00B911D2"/>
    <w:rsid w:val="00B91FA2"/>
    <w:rsid w:val="00B92A82"/>
    <w:rsid w:val="00B93637"/>
    <w:rsid w:val="00B9400F"/>
    <w:rsid w:val="00B94C38"/>
    <w:rsid w:val="00B95290"/>
    <w:rsid w:val="00B95361"/>
    <w:rsid w:val="00B956C5"/>
    <w:rsid w:val="00B95C7F"/>
    <w:rsid w:val="00B96CE6"/>
    <w:rsid w:val="00B979FE"/>
    <w:rsid w:val="00BA07D5"/>
    <w:rsid w:val="00BA0EB7"/>
    <w:rsid w:val="00BA2528"/>
    <w:rsid w:val="00BA2F49"/>
    <w:rsid w:val="00BA3EDD"/>
    <w:rsid w:val="00BA45DB"/>
    <w:rsid w:val="00BA49FE"/>
    <w:rsid w:val="00BA4B67"/>
    <w:rsid w:val="00BA6874"/>
    <w:rsid w:val="00BA72C4"/>
    <w:rsid w:val="00BA7691"/>
    <w:rsid w:val="00BB07E8"/>
    <w:rsid w:val="00BB0897"/>
    <w:rsid w:val="00BB1018"/>
    <w:rsid w:val="00BB2AD5"/>
    <w:rsid w:val="00BB6415"/>
    <w:rsid w:val="00BB67CF"/>
    <w:rsid w:val="00BB7448"/>
    <w:rsid w:val="00BC0725"/>
    <w:rsid w:val="00BC082B"/>
    <w:rsid w:val="00BC44E5"/>
    <w:rsid w:val="00BC5F23"/>
    <w:rsid w:val="00BC6405"/>
    <w:rsid w:val="00BC6750"/>
    <w:rsid w:val="00BC6C14"/>
    <w:rsid w:val="00BC6D77"/>
    <w:rsid w:val="00BD13E7"/>
    <w:rsid w:val="00BD28D4"/>
    <w:rsid w:val="00BD3D0E"/>
    <w:rsid w:val="00BD3E4D"/>
    <w:rsid w:val="00BD42D3"/>
    <w:rsid w:val="00BD466B"/>
    <w:rsid w:val="00BD4981"/>
    <w:rsid w:val="00BD49F2"/>
    <w:rsid w:val="00BD6C09"/>
    <w:rsid w:val="00BD6D26"/>
    <w:rsid w:val="00BD7C5F"/>
    <w:rsid w:val="00BE019E"/>
    <w:rsid w:val="00BE0C50"/>
    <w:rsid w:val="00BE1418"/>
    <w:rsid w:val="00BE2396"/>
    <w:rsid w:val="00BE3098"/>
    <w:rsid w:val="00BE496A"/>
    <w:rsid w:val="00BE6ACA"/>
    <w:rsid w:val="00BE6D40"/>
    <w:rsid w:val="00BE7CA2"/>
    <w:rsid w:val="00BF01DB"/>
    <w:rsid w:val="00BF1C60"/>
    <w:rsid w:val="00BF36AE"/>
    <w:rsid w:val="00BF4132"/>
    <w:rsid w:val="00BF4184"/>
    <w:rsid w:val="00BF55C6"/>
    <w:rsid w:val="00BF5AD3"/>
    <w:rsid w:val="00BF7D21"/>
    <w:rsid w:val="00C00AEF"/>
    <w:rsid w:val="00C00EAF"/>
    <w:rsid w:val="00C02C14"/>
    <w:rsid w:val="00C03DF5"/>
    <w:rsid w:val="00C04536"/>
    <w:rsid w:val="00C05F22"/>
    <w:rsid w:val="00C0601E"/>
    <w:rsid w:val="00C06DC8"/>
    <w:rsid w:val="00C06FAE"/>
    <w:rsid w:val="00C0704D"/>
    <w:rsid w:val="00C071CB"/>
    <w:rsid w:val="00C101A4"/>
    <w:rsid w:val="00C10652"/>
    <w:rsid w:val="00C130C6"/>
    <w:rsid w:val="00C13FC0"/>
    <w:rsid w:val="00C152E7"/>
    <w:rsid w:val="00C1605F"/>
    <w:rsid w:val="00C1676A"/>
    <w:rsid w:val="00C168FB"/>
    <w:rsid w:val="00C16D7B"/>
    <w:rsid w:val="00C16E10"/>
    <w:rsid w:val="00C20B45"/>
    <w:rsid w:val="00C20CE9"/>
    <w:rsid w:val="00C21398"/>
    <w:rsid w:val="00C216FB"/>
    <w:rsid w:val="00C22B6E"/>
    <w:rsid w:val="00C22E59"/>
    <w:rsid w:val="00C25413"/>
    <w:rsid w:val="00C26D78"/>
    <w:rsid w:val="00C31D30"/>
    <w:rsid w:val="00C3283E"/>
    <w:rsid w:val="00C34163"/>
    <w:rsid w:val="00C34549"/>
    <w:rsid w:val="00C35D05"/>
    <w:rsid w:val="00C4083B"/>
    <w:rsid w:val="00C410BC"/>
    <w:rsid w:val="00C417E2"/>
    <w:rsid w:val="00C41D64"/>
    <w:rsid w:val="00C44A3B"/>
    <w:rsid w:val="00C4584D"/>
    <w:rsid w:val="00C45AF5"/>
    <w:rsid w:val="00C46CE0"/>
    <w:rsid w:val="00C508AA"/>
    <w:rsid w:val="00C50B67"/>
    <w:rsid w:val="00C515F9"/>
    <w:rsid w:val="00C51A7B"/>
    <w:rsid w:val="00C526F6"/>
    <w:rsid w:val="00C532A3"/>
    <w:rsid w:val="00C536E7"/>
    <w:rsid w:val="00C53810"/>
    <w:rsid w:val="00C53868"/>
    <w:rsid w:val="00C5394D"/>
    <w:rsid w:val="00C55589"/>
    <w:rsid w:val="00C5575F"/>
    <w:rsid w:val="00C5578E"/>
    <w:rsid w:val="00C5665F"/>
    <w:rsid w:val="00C56806"/>
    <w:rsid w:val="00C5700D"/>
    <w:rsid w:val="00C57163"/>
    <w:rsid w:val="00C57991"/>
    <w:rsid w:val="00C60195"/>
    <w:rsid w:val="00C60200"/>
    <w:rsid w:val="00C60FA9"/>
    <w:rsid w:val="00C6200E"/>
    <w:rsid w:val="00C64E82"/>
    <w:rsid w:val="00C65564"/>
    <w:rsid w:val="00C65CCA"/>
    <w:rsid w:val="00C6609A"/>
    <w:rsid w:val="00C66358"/>
    <w:rsid w:val="00C66611"/>
    <w:rsid w:val="00C66D5B"/>
    <w:rsid w:val="00C66E1D"/>
    <w:rsid w:val="00C67035"/>
    <w:rsid w:val="00C678AC"/>
    <w:rsid w:val="00C67CDF"/>
    <w:rsid w:val="00C70D73"/>
    <w:rsid w:val="00C71FC3"/>
    <w:rsid w:val="00C72BA9"/>
    <w:rsid w:val="00C731AC"/>
    <w:rsid w:val="00C7370D"/>
    <w:rsid w:val="00C738BE"/>
    <w:rsid w:val="00C753D3"/>
    <w:rsid w:val="00C7602C"/>
    <w:rsid w:val="00C76924"/>
    <w:rsid w:val="00C8011B"/>
    <w:rsid w:val="00C80C15"/>
    <w:rsid w:val="00C81A7D"/>
    <w:rsid w:val="00C82188"/>
    <w:rsid w:val="00C843DF"/>
    <w:rsid w:val="00C84783"/>
    <w:rsid w:val="00C84D26"/>
    <w:rsid w:val="00C85A11"/>
    <w:rsid w:val="00C86E0A"/>
    <w:rsid w:val="00C87922"/>
    <w:rsid w:val="00C879CB"/>
    <w:rsid w:val="00C90965"/>
    <w:rsid w:val="00C90C4C"/>
    <w:rsid w:val="00C91285"/>
    <w:rsid w:val="00C91D04"/>
    <w:rsid w:val="00C92267"/>
    <w:rsid w:val="00C927BE"/>
    <w:rsid w:val="00C93C11"/>
    <w:rsid w:val="00C94E5F"/>
    <w:rsid w:val="00C9513C"/>
    <w:rsid w:val="00C9568C"/>
    <w:rsid w:val="00C963BA"/>
    <w:rsid w:val="00C9653A"/>
    <w:rsid w:val="00C97804"/>
    <w:rsid w:val="00CA046E"/>
    <w:rsid w:val="00CA0533"/>
    <w:rsid w:val="00CA1B2E"/>
    <w:rsid w:val="00CA1EDC"/>
    <w:rsid w:val="00CA333D"/>
    <w:rsid w:val="00CA452E"/>
    <w:rsid w:val="00CA56D0"/>
    <w:rsid w:val="00CA58C0"/>
    <w:rsid w:val="00CA5AC0"/>
    <w:rsid w:val="00CA75BB"/>
    <w:rsid w:val="00CA767C"/>
    <w:rsid w:val="00CB009A"/>
    <w:rsid w:val="00CB1C91"/>
    <w:rsid w:val="00CB31C5"/>
    <w:rsid w:val="00CB4D69"/>
    <w:rsid w:val="00CB53DA"/>
    <w:rsid w:val="00CB60E5"/>
    <w:rsid w:val="00CB64D8"/>
    <w:rsid w:val="00CB6F4A"/>
    <w:rsid w:val="00CB75E8"/>
    <w:rsid w:val="00CC011E"/>
    <w:rsid w:val="00CC1BE8"/>
    <w:rsid w:val="00CC2472"/>
    <w:rsid w:val="00CC2A1F"/>
    <w:rsid w:val="00CC5655"/>
    <w:rsid w:val="00CC56A0"/>
    <w:rsid w:val="00CC5891"/>
    <w:rsid w:val="00CC6B5A"/>
    <w:rsid w:val="00CC6E27"/>
    <w:rsid w:val="00CC7AC3"/>
    <w:rsid w:val="00CD0032"/>
    <w:rsid w:val="00CD059C"/>
    <w:rsid w:val="00CD0BAB"/>
    <w:rsid w:val="00CD123B"/>
    <w:rsid w:val="00CD1A88"/>
    <w:rsid w:val="00CD1B17"/>
    <w:rsid w:val="00CD4E9A"/>
    <w:rsid w:val="00CD6E39"/>
    <w:rsid w:val="00CD7905"/>
    <w:rsid w:val="00CE10EE"/>
    <w:rsid w:val="00CE14B3"/>
    <w:rsid w:val="00CE477D"/>
    <w:rsid w:val="00CE5301"/>
    <w:rsid w:val="00CE5F92"/>
    <w:rsid w:val="00CE69F8"/>
    <w:rsid w:val="00CE7EB9"/>
    <w:rsid w:val="00CF4C0D"/>
    <w:rsid w:val="00CF5B13"/>
    <w:rsid w:val="00CF5E3A"/>
    <w:rsid w:val="00CF6E91"/>
    <w:rsid w:val="00CF7C67"/>
    <w:rsid w:val="00D0010A"/>
    <w:rsid w:val="00D02257"/>
    <w:rsid w:val="00D038F1"/>
    <w:rsid w:val="00D03A62"/>
    <w:rsid w:val="00D04BDB"/>
    <w:rsid w:val="00D04D7D"/>
    <w:rsid w:val="00D07708"/>
    <w:rsid w:val="00D10B21"/>
    <w:rsid w:val="00D10D25"/>
    <w:rsid w:val="00D13B56"/>
    <w:rsid w:val="00D149D1"/>
    <w:rsid w:val="00D155BD"/>
    <w:rsid w:val="00D1604B"/>
    <w:rsid w:val="00D172FA"/>
    <w:rsid w:val="00D17443"/>
    <w:rsid w:val="00D17480"/>
    <w:rsid w:val="00D17652"/>
    <w:rsid w:val="00D203FE"/>
    <w:rsid w:val="00D21AA1"/>
    <w:rsid w:val="00D21EFF"/>
    <w:rsid w:val="00D22716"/>
    <w:rsid w:val="00D2297F"/>
    <w:rsid w:val="00D2324F"/>
    <w:rsid w:val="00D232CE"/>
    <w:rsid w:val="00D232F5"/>
    <w:rsid w:val="00D251C9"/>
    <w:rsid w:val="00D25E23"/>
    <w:rsid w:val="00D26068"/>
    <w:rsid w:val="00D26265"/>
    <w:rsid w:val="00D26DDE"/>
    <w:rsid w:val="00D27C17"/>
    <w:rsid w:val="00D30BD9"/>
    <w:rsid w:val="00D3189E"/>
    <w:rsid w:val="00D335AE"/>
    <w:rsid w:val="00D353C8"/>
    <w:rsid w:val="00D35687"/>
    <w:rsid w:val="00D37774"/>
    <w:rsid w:val="00D378B8"/>
    <w:rsid w:val="00D3798B"/>
    <w:rsid w:val="00D42E1D"/>
    <w:rsid w:val="00D44717"/>
    <w:rsid w:val="00D45942"/>
    <w:rsid w:val="00D45B15"/>
    <w:rsid w:val="00D45F0B"/>
    <w:rsid w:val="00D46046"/>
    <w:rsid w:val="00D46980"/>
    <w:rsid w:val="00D46CC4"/>
    <w:rsid w:val="00D46FF2"/>
    <w:rsid w:val="00D5075C"/>
    <w:rsid w:val="00D50D07"/>
    <w:rsid w:val="00D51D03"/>
    <w:rsid w:val="00D52E5F"/>
    <w:rsid w:val="00D53F9A"/>
    <w:rsid w:val="00D546CF"/>
    <w:rsid w:val="00D547B4"/>
    <w:rsid w:val="00D5594F"/>
    <w:rsid w:val="00D602D0"/>
    <w:rsid w:val="00D62B84"/>
    <w:rsid w:val="00D6357B"/>
    <w:rsid w:val="00D637BF"/>
    <w:rsid w:val="00D649A7"/>
    <w:rsid w:val="00D65710"/>
    <w:rsid w:val="00D660BA"/>
    <w:rsid w:val="00D6657F"/>
    <w:rsid w:val="00D67832"/>
    <w:rsid w:val="00D70CEB"/>
    <w:rsid w:val="00D70EE2"/>
    <w:rsid w:val="00D70F7E"/>
    <w:rsid w:val="00D7139C"/>
    <w:rsid w:val="00D72520"/>
    <w:rsid w:val="00D733FE"/>
    <w:rsid w:val="00D73635"/>
    <w:rsid w:val="00D74E63"/>
    <w:rsid w:val="00D75C5F"/>
    <w:rsid w:val="00D771C1"/>
    <w:rsid w:val="00D7761E"/>
    <w:rsid w:val="00D8060E"/>
    <w:rsid w:val="00D81A52"/>
    <w:rsid w:val="00D828B6"/>
    <w:rsid w:val="00D85B68"/>
    <w:rsid w:val="00D86182"/>
    <w:rsid w:val="00D87229"/>
    <w:rsid w:val="00D874B8"/>
    <w:rsid w:val="00D908D6"/>
    <w:rsid w:val="00D913FD"/>
    <w:rsid w:val="00D93C93"/>
    <w:rsid w:val="00D970C3"/>
    <w:rsid w:val="00DA0FB3"/>
    <w:rsid w:val="00DA186A"/>
    <w:rsid w:val="00DA2016"/>
    <w:rsid w:val="00DA281E"/>
    <w:rsid w:val="00DA35EF"/>
    <w:rsid w:val="00DA36CE"/>
    <w:rsid w:val="00DA3702"/>
    <w:rsid w:val="00DA3B08"/>
    <w:rsid w:val="00DA3D39"/>
    <w:rsid w:val="00DA5643"/>
    <w:rsid w:val="00DB020F"/>
    <w:rsid w:val="00DB0C06"/>
    <w:rsid w:val="00DB11CE"/>
    <w:rsid w:val="00DB14C7"/>
    <w:rsid w:val="00DB1F51"/>
    <w:rsid w:val="00DB2EC7"/>
    <w:rsid w:val="00DB4089"/>
    <w:rsid w:val="00DB467F"/>
    <w:rsid w:val="00DB4A43"/>
    <w:rsid w:val="00DB6266"/>
    <w:rsid w:val="00DB6896"/>
    <w:rsid w:val="00DB6DEB"/>
    <w:rsid w:val="00DB6EEC"/>
    <w:rsid w:val="00DB7853"/>
    <w:rsid w:val="00DC1C57"/>
    <w:rsid w:val="00DC24A9"/>
    <w:rsid w:val="00DC2BFD"/>
    <w:rsid w:val="00DC2F0E"/>
    <w:rsid w:val="00DC35B1"/>
    <w:rsid w:val="00DC4E4B"/>
    <w:rsid w:val="00DC591E"/>
    <w:rsid w:val="00DC6145"/>
    <w:rsid w:val="00DD1036"/>
    <w:rsid w:val="00DD22C4"/>
    <w:rsid w:val="00DD3DCF"/>
    <w:rsid w:val="00DD45B3"/>
    <w:rsid w:val="00DD4DCE"/>
    <w:rsid w:val="00DD4F30"/>
    <w:rsid w:val="00DD55B1"/>
    <w:rsid w:val="00DD6D0B"/>
    <w:rsid w:val="00DE02A3"/>
    <w:rsid w:val="00DE159E"/>
    <w:rsid w:val="00DE1A7F"/>
    <w:rsid w:val="00DE2CD5"/>
    <w:rsid w:val="00DE34F6"/>
    <w:rsid w:val="00DE3D4E"/>
    <w:rsid w:val="00DE4EE2"/>
    <w:rsid w:val="00DE6852"/>
    <w:rsid w:val="00DE697B"/>
    <w:rsid w:val="00DE6D26"/>
    <w:rsid w:val="00DE7087"/>
    <w:rsid w:val="00DF0441"/>
    <w:rsid w:val="00DF0F44"/>
    <w:rsid w:val="00DF2B59"/>
    <w:rsid w:val="00DF376D"/>
    <w:rsid w:val="00DF3DC3"/>
    <w:rsid w:val="00DF4B54"/>
    <w:rsid w:val="00DF5900"/>
    <w:rsid w:val="00DF5DFE"/>
    <w:rsid w:val="00DF6DCF"/>
    <w:rsid w:val="00DF7562"/>
    <w:rsid w:val="00E01DE3"/>
    <w:rsid w:val="00E02B84"/>
    <w:rsid w:val="00E03AF0"/>
    <w:rsid w:val="00E04F6D"/>
    <w:rsid w:val="00E052E9"/>
    <w:rsid w:val="00E05333"/>
    <w:rsid w:val="00E06C2A"/>
    <w:rsid w:val="00E07668"/>
    <w:rsid w:val="00E07E07"/>
    <w:rsid w:val="00E10EA0"/>
    <w:rsid w:val="00E12431"/>
    <w:rsid w:val="00E14A94"/>
    <w:rsid w:val="00E173E0"/>
    <w:rsid w:val="00E177E1"/>
    <w:rsid w:val="00E17D85"/>
    <w:rsid w:val="00E20319"/>
    <w:rsid w:val="00E21736"/>
    <w:rsid w:val="00E21FBC"/>
    <w:rsid w:val="00E24590"/>
    <w:rsid w:val="00E329EC"/>
    <w:rsid w:val="00E349CC"/>
    <w:rsid w:val="00E35588"/>
    <w:rsid w:val="00E3630B"/>
    <w:rsid w:val="00E37E41"/>
    <w:rsid w:val="00E41005"/>
    <w:rsid w:val="00E437C1"/>
    <w:rsid w:val="00E437DC"/>
    <w:rsid w:val="00E44460"/>
    <w:rsid w:val="00E4457C"/>
    <w:rsid w:val="00E446B4"/>
    <w:rsid w:val="00E45471"/>
    <w:rsid w:val="00E47BC6"/>
    <w:rsid w:val="00E50831"/>
    <w:rsid w:val="00E526AA"/>
    <w:rsid w:val="00E530D5"/>
    <w:rsid w:val="00E530EF"/>
    <w:rsid w:val="00E54CE6"/>
    <w:rsid w:val="00E562C5"/>
    <w:rsid w:val="00E562CF"/>
    <w:rsid w:val="00E56E10"/>
    <w:rsid w:val="00E5720E"/>
    <w:rsid w:val="00E57A8B"/>
    <w:rsid w:val="00E6004D"/>
    <w:rsid w:val="00E60A66"/>
    <w:rsid w:val="00E60BD3"/>
    <w:rsid w:val="00E6165B"/>
    <w:rsid w:val="00E619DA"/>
    <w:rsid w:val="00E61B41"/>
    <w:rsid w:val="00E622C8"/>
    <w:rsid w:val="00E62CB1"/>
    <w:rsid w:val="00E63C14"/>
    <w:rsid w:val="00E63E77"/>
    <w:rsid w:val="00E64735"/>
    <w:rsid w:val="00E65C1F"/>
    <w:rsid w:val="00E65D9B"/>
    <w:rsid w:val="00E70031"/>
    <w:rsid w:val="00E71432"/>
    <w:rsid w:val="00E71F6D"/>
    <w:rsid w:val="00E724BE"/>
    <w:rsid w:val="00E72FFF"/>
    <w:rsid w:val="00E73716"/>
    <w:rsid w:val="00E75DEE"/>
    <w:rsid w:val="00E777A8"/>
    <w:rsid w:val="00E77BDC"/>
    <w:rsid w:val="00E77E22"/>
    <w:rsid w:val="00E81978"/>
    <w:rsid w:val="00E836D0"/>
    <w:rsid w:val="00E84F26"/>
    <w:rsid w:val="00E861DF"/>
    <w:rsid w:val="00E86333"/>
    <w:rsid w:val="00E8730A"/>
    <w:rsid w:val="00E90A2B"/>
    <w:rsid w:val="00E924FD"/>
    <w:rsid w:val="00E94EE7"/>
    <w:rsid w:val="00E9628A"/>
    <w:rsid w:val="00E97384"/>
    <w:rsid w:val="00E97A1A"/>
    <w:rsid w:val="00EA05F3"/>
    <w:rsid w:val="00EA0B35"/>
    <w:rsid w:val="00EA0DDF"/>
    <w:rsid w:val="00EA0DEE"/>
    <w:rsid w:val="00EA1CB8"/>
    <w:rsid w:val="00EA64E7"/>
    <w:rsid w:val="00EA7BD7"/>
    <w:rsid w:val="00EA7CE0"/>
    <w:rsid w:val="00EB43E4"/>
    <w:rsid w:val="00EB4A4F"/>
    <w:rsid w:val="00EB5F91"/>
    <w:rsid w:val="00EB68A9"/>
    <w:rsid w:val="00EC0186"/>
    <w:rsid w:val="00EC0E6D"/>
    <w:rsid w:val="00EC1440"/>
    <w:rsid w:val="00EC1852"/>
    <w:rsid w:val="00EC6891"/>
    <w:rsid w:val="00EC744F"/>
    <w:rsid w:val="00ED2382"/>
    <w:rsid w:val="00ED2A60"/>
    <w:rsid w:val="00ED3E66"/>
    <w:rsid w:val="00ED4A33"/>
    <w:rsid w:val="00ED7000"/>
    <w:rsid w:val="00ED76CF"/>
    <w:rsid w:val="00ED778D"/>
    <w:rsid w:val="00EE04D2"/>
    <w:rsid w:val="00EE1E83"/>
    <w:rsid w:val="00EE2601"/>
    <w:rsid w:val="00EE3786"/>
    <w:rsid w:val="00EE3B0D"/>
    <w:rsid w:val="00EE5B40"/>
    <w:rsid w:val="00EE5FD3"/>
    <w:rsid w:val="00EE642A"/>
    <w:rsid w:val="00EE7103"/>
    <w:rsid w:val="00EE7409"/>
    <w:rsid w:val="00EF3353"/>
    <w:rsid w:val="00EF38D6"/>
    <w:rsid w:val="00EF4528"/>
    <w:rsid w:val="00EF5659"/>
    <w:rsid w:val="00EF7145"/>
    <w:rsid w:val="00EF729B"/>
    <w:rsid w:val="00F01436"/>
    <w:rsid w:val="00F01862"/>
    <w:rsid w:val="00F02690"/>
    <w:rsid w:val="00F06E38"/>
    <w:rsid w:val="00F07009"/>
    <w:rsid w:val="00F07873"/>
    <w:rsid w:val="00F07DFE"/>
    <w:rsid w:val="00F103CE"/>
    <w:rsid w:val="00F10E87"/>
    <w:rsid w:val="00F11C84"/>
    <w:rsid w:val="00F12F22"/>
    <w:rsid w:val="00F13153"/>
    <w:rsid w:val="00F16996"/>
    <w:rsid w:val="00F17407"/>
    <w:rsid w:val="00F17F2E"/>
    <w:rsid w:val="00F22C1C"/>
    <w:rsid w:val="00F22C7A"/>
    <w:rsid w:val="00F2377F"/>
    <w:rsid w:val="00F25562"/>
    <w:rsid w:val="00F2652F"/>
    <w:rsid w:val="00F26888"/>
    <w:rsid w:val="00F27425"/>
    <w:rsid w:val="00F30077"/>
    <w:rsid w:val="00F3135E"/>
    <w:rsid w:val="00F328D8"/>
    <w:rsid w:val="00F34443"/>
    <w:rsid w:val="00F35176"/>
    <w:rsid w:val="00F37829"/>
    <w:rsid w:val="00F379B7"/>
    <w:rsid w:val="00F40657"/>
    <w:rsid w:val="00F4093C"/>
    <w:rsid w:val="00F41CD6"/>
    <w:rsid w:val="00F420B3"/>
    <w:rsid w:val="00F45142"/>
    <w:rsid w:val="00F4797B"/>
    <w:rsid w:val="00F51CBF"/>
    <w:rsid w:val="00F525FA"/>
    <w:rsid w:val="00F54030"/>
    <w:rsid w:val="00F54D2C"/>
    <w:rsid w:val="00F55084"/>
    <w:rsid w:val="00F56A68"/>
    <w:rsid w:val="00F5759C"/>
    <w:rsid w:val="00F579C6"/>
    <w:rsid w:val="00F60461"/>
    <w:rsid w:val="00F60C19"/>
    <w:rsid w:val="00F60C1D"/>
    <w:rsid w:val="00F60DE7"/>
    <w:rsid w:val="00F613D3"/>
    <w:rsid w:val="00F614DA"/>
    <w:rsid w:val="00F61B74"/>
    <w:rsid w:val="00F63031"/>
    <w:rsid w:val="00F648EA"/>
    <w:rsid w:val="00F65201"/>
    <w:rsid w:val="00F65B2E"/>
    <w:rsid w:val="00F65C8E"/>
    <w:rsid w:val="00F67301"/>
    <w:rsid w:val="00F676A6"/>
    <w:rsid w:val="00F67BD4"/>
    <w:rsid w:val="00F7017A"/>
    <w:rsid w:val="00F7019B"/>
    <w:rsid w:val="00F72350"/>
    <w:rsid w:val="00F724FB"/>
    <w:rsid w:val="00F729AC"/>
    <w:rsid w:val="00F73039"/>
    <w:rsid w:val="00F7397B"/>
    <w:rsid w:val="00F74A13"/>
    <w:rsid w:val="00F74BE3"/>
    <w:rsid w:val="00F75612"/>
    <w:rsid w:val="00F75C61"/>
    <w:rsid w:val="00F77F0A"/>
    <w:rsid w:val="00F80128"/>
    <w:rsid w:val="00F807DE"/>
    <w:rsid w:val="00F822A3"/>
    <w:rsid w:val="00F824D4"/>
    <w:rsid w:val="00F83C79"/>
    <w:rsid w:val="00F8470D"/>
    <w:rsid w:val="00F85462"/>
    <w:rsid w:val="00F85929"/>
    <w:rsid w:val="00F85F8A"/>
    <w:rsid w:val="00F92B0D"/>
    <w:rsid w:val="00F93D6A"/>
    <w:rsid w:val="00F93DC1"/>
    <w:rsid w:val="00F95763"/>
    <w:rsid w:val="00F96792"/>
    <w:rsid w:val="00F97921"/>
    <w:rsid w:val="00F97E97"/>
    <w:rsid w:val="00FA008C"/>
    <w:rsid w:val="00FA132E"/>
    <w:rsid w:val="00FA2CFC"/>
    <w:rsid w:val="00FA3778"/>
    <w:rsid w:val="00FA3A4E"/>
    <w:rsid w:val="00FA5612"/>
    <w:rsid w:val="00FA5B3D"/>
    <w:rsid w:val="00FB30A4"/>
    <w:rsid w:val="00FB5419"/>
    <w:rsid w:val="00FB6172"/>
    <w:rsid w:val="00FB755C"/>
    <w:rsid w:val="00FB7807"/>
    <w:rsid w:val="00FC0DA3"/>
    <w:rsid w:val="00FC3009"/>
    <w:rsid w:val="00FC47D5"/>
    <w:rsid w:val="00FC4DA1"/>
    <w:rsid w:val="00FC6F8F"/>
    <w:rsid w:val="00FC73B9"/>
    <w:rsid w:val="00FD067B"/>
    <w:rsid w:val="00FD1322"/>
    <w:rsid w:val="00FD1785"/>
    <w:rsid w:val="00FD23D7"/>
    <w:rsid w:val="00FD2457"/>
    <w:rsid w:val="00FD26D5"/>
    <w:rsid w:val="00FD421D"/>
    <w:rsid w:val="00FD4314"/>
    <w:rsid w:val="00FD43AE"/>
    <w:rsid w:val="00FD5E4E"/>
    <w:rsid w:val="00FD674D"/>
    <w:rsid w:val="00FD67E5"/>
    <w:rsid w:val="00FD6EDA"/>
    <w:rsid w:val="00FD7AFD"/>
    <w:rsid w:val="00FE232E"/>
    <w:rsid w:val="00FE2C42"/>
    <w:rsid w:val="00FE31FC"/>
    <w:rsid w:val="00FE3A84"/>
    <w:rsid w:val="00FE4CE7"/>
    <w:rsid w:val="00FE5547"/>
    <w:rsid w:val="00FE60EB"/>
    <w:rsid w:val="00FE625A"/>
    <w:rsid w:val="00FE6581"/>
    <w:rsid w:val="00FE6674"/>
    <w:rsid w:val="00FE7313"/>
    <w:rsid w:val="00FF1E64"/>
    <w:rsid w:val="00FF2002"/>
    <w:rsid w:val="00FF2889"/>
    <w:rsid w:val="00FF52A6"/>
    <w:rsid w:val="00FF5E25"/>
    <w:rsid w:val="00FF76FB"/>
    <w:rsid w:val="00FF7DA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F932D"/>
  <w15:chartTrackingRefBased/>
  <w15:docId w15:val="{124858E0-2D51-8041-8510-486C1D24C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8C7"/>
    <w:pPr>
      <w:spacing w:before="240" w:after="240" w:line="360" w:lineRule="auto"/>
    </w:pPr>
    <w:rPr>
      <w:kern w:val="24"/>
    </w:rPr>
  </w:style>
  <w:style w:type="paragraph" w:styleId="Heading1">
    <w:name w:val="heading 1"/>
    <w:basedOn w:val="Normal"/>
    <w:next w:val="Normal"/>
    <w:link w:val="Heading1Char"/>
    <w:uiPriority w:val="4"/>
    <w:qFormat/>
    <w:rsid w:val="003D557B"/>
    <w:pPr>
      <w:keepNext/>
      <w:keepLines/>
      <w:ind w:firstLine="0"/>
      <w:jc w:val="center"/>
      <w:outlineLvl w:val="0"/>
    </w:pPr>
    <w:rPr>
      <w:rFonts w:asciiTheme="majorHAnsi" w:eastAsiaTheme="majorEastAsia" w:hAnsiTheme="majorHAnsi" w:cstheme="majorBidi"/>
      <w:b/>
      <w:bCs/>
      <w:sz w:val="32"/>
    </w:rPr>
  </w:style>
  <w:style w:type="paragraph" w:styleId="Heading2">
    <w:name w:val="heading 2"/>
    <w:basedOn w:val="Normal"/>
    <w:next w:val="Normal"/>
    <w:link w:val="Heading2Char"/>
    <w:uiPriority w:val="4"/>
    <w:unhideWhenUsed/>
    <w:qFormat/>
    <w:rsid w:val="0025453C"/>
    <w:pPr>
      <w:keepNext/>
      <w:keepLines/>
      <w:ind w:firstLine="0"/>
      <w:outlineLvl w:val="1"/>
    </w:pPr>
    <w:rPr>
      <w:rFonts w:asciiTheme="majorHAnsi" w:eastAsiaTheme="majorEastAsia" w:hAnsiTheme="majorHAnsi" w:cstheme="majorBidi"/>
      <w:b/>
      <w:bCs/>
      <w:sz w:val="26"/>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sid w:val="00995D68"/>
    <w:rPr>
      <w:rFonts w:asciiTheme="majorHAnsi" w:eastAsiaTheme="majorEastAsia" w:hAnsiTheme="majorHAnsi" w:cstheme="majorBidi"/>
      <w:b/>
      <w:bCs/>
      <w:kern w:val="24"/>
      <w:sz w:val="32"/>
    </w:rPr>
  </w:style>
  <w:style w:type="character" w:customStyle="1" w:styleId="Heading2Char">
    <w:name w:val="Heading 2 Char"/>
    <w:basedOn w:val="DefaultParagraphFont"/>
    <w:link w:val="Heading2"/>
    <w:uiPriority w:val="4"/>
    <w:rsid w:val="0025453C"/>
    <w:rPr>
      <w:rFonts w:asciiTheme="majorHAnsi" w:eastAsiaTheme="majorEastAsia" w:hAnsiTheme="majorHAnsi" w:cstheme="majorBidi"/>
      <w:b/>
      <w:bCs/>
      <w:kern w:val="24"/>
      <w:sz w:val="26"/>
    </w:rPr>
  </w:style>
  <w:style w:type="paragraph" w:styleId="Title">
    <w:name w:val="Title"/>
    <w:basedOn w:val="Normal"/>
    <w:link w:val="TitleChar"/>
    <w:qFormat/>
    <w:rsid w:val="00577171"/>
    <w:pPr>
      <w:spacing w:before="2400"/>
      <w:ind w:firstLine="0"/>
      <w:contextualSpacing/>
      <w:jc w:val="center"/>
    </w:pPr>
    <w:rPr>
      <w:rFonts w:asciiTheme="majorHAnsi" w:eastAsiaTheme="majorEastAsia" w:hAnsiTheme="majorHAnsi" w:cstheme="majorBidi"/>
      <w:noProof/>
      <w:sz w:val="44"/>
      <w:szCs w:val="40"/>
      <w:lang w:val="en-GB"/>
    </w:rPr>
  </w:style>
  <w:style w:type="character" w:customStyle="1" w:styleId="TitleChar">
    <w:name w:val="Title Char"/>
    <w:basedOn w:val="DefaultParagraphFont"/>
    <w:link w:val="Title"/>
    <w:rsid w:val="00577171"/>
    <w:rPr>
      <w:rFonts w:asciiTheme="majorHAnsi" w:eastAsiaTheme="majorEastAsia" w:hAnsiTheme="majorHAnsi" w:cstheme="majorBidi"/>
      <w:noProof/>
      <w:kern w:val="24"/>
      <w:sz w:val="44"/>
      <w:szCs w:val="40"/>
      <w:lang w:val="en-GB"/>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rsid w:val="00FD1322"/>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ind w:left="480"/>
    </w:pPr>
    <w:rPr>
      <w:rFonts w:cstheme="minorHAnsi"/>
      <w:sz w:val="20"/>
      <w:szCs w:val="20"/>
    </w:rPr>
  </w:style>
  <w:style w:type="paragraph" w:styleId="TOC5">
    <w:name w:val="toc 5"/>
    <w:basedOn w:val="Normal"/>
    <w:next w:val="Normal"/>
    <w:autoRedefine/>
    <w:uiPriority w:val="39"/>
    <w:unhideWhenUsed/>
    <w:pPr>
      <w:ind w:left="720"/>
    </w:pPr>
    <w:rPr>
      <w:rFonts w:cstheme="minorHAnsi"/>
      <w:sz w:val="20"/>
      <w:szCs w:val="20"/>
    </w:rPr>
  </w:style>
  <w:style w:type="paragraph" w:styleId="TOC6">
    <w:name w:val="toc 6"/>
    <w:basedOn w:val="Normal"/>
    <w:next w:val="Normal"/>
    <w:autoRedefine/>
    <w:uiPriority w:val="39"/>
    <w:unhideWhenUsed/>
    <w:pPr>
      <w:ind w:left="960"/>
    </w:pPr>
    <w:rPr>
      <w:rFonts w:cstheme="minorHAnsi"/>
      <w:sz w:val="20"/>
      <w:szCs w:val="20"/>
    </w:rPr>
  </w:style>
  <w:style w:type="paragraph" w:styleId="TOC7">
    <w:name w:val="toc 7"/>
    <w:basedOn w:val="Normal"/>
    <w:next w:val="Normal"/>
    <w:autoRedefine/>
    <w:uiPriority w:val="39"/>
    <w:unhideWhenUsed/>
    <w:pPr>
      <w:ind w:left="1200"/>
    </w:pPr>
    <w:rPr>
      <w:rFonts w:cstheme="minorHAnsi"/>
      <w:sz w:val="20"/>
      <w:szCs w:val="20"/>
    </w:rPr>
  </w:style>
  <w:style w:type="paragraph" w:styleId="TOC8">
    <w:name w:val="toc 8"/>
    <w:basedOn w:val="Normal"/>
    <w:next w:val="Normal"/>
    <w:autoRedefine/>
    <w:uiPriority w:val="39"/>
    <w:unhideWhenUsed/>
    <w:pPr>
      <w:ind w:left="1440"/>
    </w:pPr>
    <w:rPr>
      <w:rFonts w:cstheme="minorHAnsi"/>
      <w:sz w:val="20"/>
      <w:szCs w:val="20"/>
    </w:rPr>
  </w:style>
  <w:style w:type="paragraph" w:styleId="TOC9">
    <w:name w:val="toc 9"/>
    <w:basedOn w:val="Normal"/>
    <w:next w:val="Normal"/>
    <w:autoRedefine/>
    <w:uiPriority w:val="39"/>
    <w:unhideWhenUsed/>
    <w:pPr>
      <w:ind w:left="1680"/>
    </w:pPr>
    <w:rPr>
      <w:rFonts w:cstheme="minorHAnsi"/>
      <w:sz w:val="20"/>
      <w:szCs w:val="20"/>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577171"/>
    <w:pPr>
      <w:ind w:firstLine="0"/>
      <w:jc w:val="center"/>
    </w:pPr>
    <w:rPr>
      <w:sz w:val="28"/>
    </w:rPr>
  </w:style>
  <w:style w:type="paragraph" w:styleId="TOC1">
    <w:name w:val="toc 1"/>
    <w:basedOn w:val="Normal"/>
    <w:next w:val="Normal"/>
    <w:autoRedefine/>
    <w:uiPriority w:val="39"/>
    <w:unhideWhenUsed/>
    <w:rsid w:val="000477F3"/>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875F54"/>
    <w:pPr>
      <w:spacing w:line="240" w:lineRule="auto"/>
      <w:ind w:left="720"/>
    </w:pPr>
    <w:rPr>
      <w:rFonts w:cstheme="minorHAnsi"/>
      <w:b/>
      <w:bCs/>
      <w:sz w:val="20"/>
      <w:szCs w:val="20"/>
    </w:rPr>
  </w:style>
  <w:style w:type="paragraph" w:styleId="TOC3">
    <w:name w:val="toc 3"/>
    <w:basedOn w:val="Normal"/>
    <w:next w:val="Normal"/>
    <w:autoRedefine/>
    <w:uiPriority w:val="39"/>
    <w:unhideWhenUsed/>
    <w:rsid w:val="00875F54"/>
    <w:pPr>
      <w:spacing w:line="240" w:lineRule="auto"/>
      <w:ind w:left="1440"/>
    </w:pPr>
    <w:rPr>
      <w:rFonts w:cstheme="minorHAnsi"/>
      <w:sz w:val="20"/>
      <w:szCs w:val="20"/>
    </w:rPr>
  </w:style>
  <w:style w:type="character" w:styleId="Hyperlink">
    <w:name w:val="Hyperlink"/>
    <w:basedOn w:val="DefaultParagraphFont"/>
    <w:uiPriority w:val="99"/>
    <w:unhideWhenUsed/>
    <w:rsid w:val="0079618E"/>
    <w:rPr>
      <w:color w:val="5F5F5F" w:themeColor="hyperlink"/>
      <w:u w:val="single"/>
    </w:rPr>
  </w:style>
  <w:style w:type="paragraph" w:styleId="Revision">
    <w:name w:val="Revision"/>
    <w:hidden/>
    <w:uiPriority w:val="99"/>
    <w:semiHidden/>
    <w:rsid w:val="00CF4C0D"/>
    <w:pPr>
      <w:spacing w:line="240" w:lineRule="auto"/>
      <w:ind w:firstLine="0"/>
    </w:pPr>
    <w:rPr>
      <w:kern w:val="24"/>
    </w:rPr>
  </w:style>
  <w:style w:type="numbering" w:styleId="111111">
    <w:name w:val="Outline List 2"/>
    <w:basedOn w:val="NoList"/>
    <w:uiPriority w:val="99"/>
    <w:semiHidden/>
    <w:unhideWhenUsed/>
    <w:rsid w:val="004826C7"/>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88">
      <w:bodyDiv w:val="1"/>
      <w:marLeft w:val="0"/>
      <w:marRight w:val="0"/>
      <w:marTop w:val="0"/>
      <w:marBottom w:val="0"/>
      <w:divBdr>
        <w:top w:val="none" w:sz="0" w:space="0" w:color="auto"/>
        <w:left w:val="none" w:sz="0" w:space="0" w:color="auto"/>
        <w:bottom w:val="none" w:sz="0" w:space="0" w:color="auto"/>
        <w:right w:val="none" w:sz="0" w:space="0" w:color="auto"/>
      </w:divBdr>
    </w:div>
    <w:div w:id="1859457">
      <w:bodyDiv w:val="1"/>
      <w:marLeft w:val="0"/>
      <w:marRight w:val="0"/>
      <w:marTop w:val="0"/>
      <w:marBottom w:val="0"/>
      <w:divBdr>
        <w:top w:val="none" w:sz="0" w:space="0" w:color="auto"/>
        <w:left w:val="none" w:sz="0" w:space="0" w:color="auto"/>
        <w:bottom w:val="none" w:sz="0" w:space="0" w:color="auto"/>
        <w:right w:val="none" w:sz="0" w:space="0" w:color="auto"/>
      </w:divBdr>
    </w:div>
    <w:div w:id="8920481">
      <w:bodyDiv w:val="1"/>
      <w:marLeft w:val="0"/>
      <w:marRight w:val="0"/>
      <w:marTop w:val="0"/>
      <w:marBottom w:val="0"/>
      <w:divBdr>
        <w:top w:val="none" w:sz="0" w:space="0" w:color="auto"/>
        <w:left w:val="none" w:sz="0" w:space="0" w:color="auto"/>
        <w:bottom w:val="none" w:sz="0" w:space="0" w:color="auto"/>
        <w:right w:val="none" w:sz="0" w:space="0" w:color="auto"/>
      </w:divBdr>
    </w:div>
    <w:div w:id="21711575">
      <w:bodyDiv w:val="1"/>
      <w:marLeft w:val="0"/>
      <w:marRight w:val="0"/>
      <w:marTop w:val="0"/>
      <w:marBottom w:val="0"/>
      <w:divBdr>
        <w:top w:val="none" w:sz="0" w:space="0" w:color="auto"/>
        <w:left w:val="none" w:sz="0" w:space="0" w:color="auto"/>
        <w:bottom w:val="none" w:sz="0" w:space="0" w:color="auto"/>
        <w:right w:val="none" w:sz="0" w:space="0" w:color="auto"/>
      </w:divBdr>
    </w:div>
    <w:div w:id="22217594">
      <w:bodyDiv w:val="1"/>
      <w:marLeft w:val="0"/>
      <w:marRight w:val="0"/>
      <w:marTop w:val="0"/>
      <w:marBottom w:val="0"/>
      <w:divBdr>
        <w:top w:val="none" w:sz="0" w:space="0" w:color="auto"/>
        <w:left w:val="none" w:sz="0" w:space="0" w:color="auto"/>
        <w:bottom w:val="none" w:sz="0" w:space="0" w:color="auto"/>
        <w:right w:val="none" w:sz="0" w:space="0" w:color="auto"/>
      </w:divBdr>
    </w:div>
    <w:div w:id="33385086">
      <w:bodyDiv w:val="1"/>
      <w:marLeft w:val="0"/>
      <w:marRight w:val="0"/>
      <w:marTop w:val="0"/>
      <w:marBottom w:val="0"/>
      <w:divBdr>
        <w:top w:val="none" w:sz="0" w:space="0" w:color="auto"/>
        <w:left w:val="none" w:sz="0" w:space="0" w:color="auto"/>
        <w:bottom w:val="none" w:sz="0" w:space="0" w:color="auto"/>
        <w:right w:val="none" w:sz="0" w:space="0" w:color="auto"/>
      </w:divBdr>
    </w:div>
    <w:div w:id="46759751">
      <w:bodyDiv w:val="1"/>
      <w:marLeft w:val="0"/>
      <w:marRight w:val="0"/>
      <w:marTop w:val="0"/>
      <w:marBottom w:val="0"/>
      <w:divBdr>
        <w:top w:val="none" w:sz="0" w:space="0" w:color="auto"/>
        <w:left w:val="none" w:sz="0" w:space="0" w:color="auto"/>
        <w:bottom w:val="none" w:sz="0" w:space="0" w:color="auto"/>
        <w:right w:val="none" w:sz="0" w:space="0" w:color="auto"/>
      </w:divBdr>
    </w:div>
    <w:div w:id="49574721">
      <w:bodyDiv w:val="1"/>
      <w:marLeft w:val="0"/>
      <w:marRight w:val="0"/>
      <w:marTop w:val="0"/>
      <w:marBottom w:val="0"/>
      <w:divBdr>
        <w:top w:val="none" w:sz="0" w:space="0" w:color="auto"/>
        <w:left w:val="none" w:sz="0" w:space="0" w:color="auto"/>
        <w:bottom w:val="none" w:sz="0" w:space="0" w:color="auto"/>
        <w:right w:val="none" w:sz="0" w:space="0" w:color="auto"/>
      </w:divBdr>
    </w:div>
    <w:div w:id="60062285">
      <w:bodyDiv w:val="1"/>
      <w:marLeft w:val="0"/>
      <w:marRight w:val="0"/>
      <w:marTop w:val="0"/>
      <w:marBottom w:val="0"/>
      <w:divBdr>
        <w:top w:val="none" w:sz="0" w:space="0" w:color="auto"/>
        <w:left w:val="none" w:sz="0" w:space="0" w:color="auto"/>
        <w:bottom w:val="none" w:sz="0" w:space="0" w:color="auto"/>
        <w:right w:val="none" w:sz="0" w:space="0" w:color="auto"/>
      </w:divBdr>
    </w:div>
    <w:div w:id="71856931">
      <w:bodyDiv w:val="1"/>
      <w:marLeft w:val="0"/>
      <w:marRight w:val="0"/>
      <w:marTop w:val="0"/>
      <w:marBottom w:val="0"/>
      <w:divBdr>
        <w:top w:val="none" w:sz="0" w:space="0" w:color="auto"/>
        <w:left w:val="none" w:sz="0" w:space="0" w:color="auto"/>
        <w:bottom w:val="none" w:sz="0" w:space="0" w:color="auto"/>
        <w:right w:val="none" w:sz="0" w:space="0" w:color="auto"/>
      </w:divBdr>
    </w:div>
    <w:div w:id="74134778">
      <w:bodyDiv w:val="1"/>
      <w:marLeft w:val="0"/>
      <w:marRight w:val="0"/>
      <w:marTop w:val="0"/>
      <w:marBottom w:val="0"/>
      <w:divBdr>
        <w:top w:val="none" w:sz="0" w:space="0" w:color="auto"/>
        <w:left w:val="none" w:sz="0" w:space="0" w:color="auto"/>
        <w:bottom w:val="none" w:sz="0" w:space="0" w:color="auto"/>
        <w:right w:val="none" w:sz="0" w:space="0" w:color="auto"/>
      </w:divBdr>
    </w:div>
    <w:div w:id="78447775">
      <w:bodyDiv w:val="1"/>
      <w:marLeft w:val="0"/>
      <w:marRight w:val="0"/>
      <w:marTop w:val="0"/>
      <w:marBottom w:val="0"/>
      <w:divBdr>
        <w:top w:val="none" w:sz="0" w:space="0" w:color="auto"/>
        <w:left w:val="none" w:sz="0" w:space="0" w:color="auto"/>
        <w:bottom w:val="none" w:sz="0" w:space="0" w:color="auto"/>
        <w:right w:val="none" w:sz="0" w:space="0" w:color="auto"/>
      </w:divBdr>
    </w:div>
    <w:div w:id="96172042">
      <w:bodyDiv w:val="1"/>
      <w:marLeft w:val="0"/>
      <w:marRight w:val="0"/>
      <w:marTop w:val="0"/>
      <w:marBottom w:val="0"/>
      <w:divBdr>
        <w:top w:val="none" w:sz="0" w:space="0" w:color="auto"/>
        <w:left w:val="none" w:sz="0" w:space="0" w:color="auto"/>
        <w:bottom w:val="none" w:sz="0" w:space="0" w:color="auto"/>
        <w:right w:val="none" w:sz="0" w:space="0" w:color="auto"/>
      </w:divBdr>
    </w:div>
    <w:div w:id="108624282">
      <w:bodyDiv w:val="1"/>
      <w:marLeft w:val="0"/>
      <w:marRight w:val="0"/>
      <w:marTop w:val="0"/>
      <w:marBottom w:val="0"/>
      <w:divBdr>
        <w:top w:val="none" w:sz="0" w:space="0" w:color="auto"/>
        <w:left w:val="none" w:sz="0" w:space="0" w:color="auto"/>
        <w:bottom w:val="none" w:sz="0" w:space="0" w:color="auto"/>
        <w:right w:val="none" w:sz="0" w:space="0" w:color="auto"/>
      </w:divBdr>
    </w:div>
    <w:div w:id="115954270">
      <w:bodyDiv w:val="1"/>
      <w:marLeft w:val="0"/>
      <w:marRight w:val="0"/>
      <w:marTop w:val="0"/>
      <w:marBottom w:val="0"/>
      <w:divBdr>
        <w:top w:val="none" w:sz="0" w:space="0" w:color="auto"/>
        <w:left w:val="none" w:sz="0" w:space="0" w:color="auto"/>
        <w:bottom w:val="none" w:sz="0" w:space="0" w:color="auto"/>
        <w:right w:val="none" w:sz="0" w:space="0" w:color="auto"/>
      </w:divBdr>
    </w:div>
    <w:div w:id="117259570">
      <w:bodyDiv w:val="1"/>
      <w:marLeft w:val="0"/>
      <w:marRight w:val="0"/>
      <w:marTop w:val="0"/>
      <w:marBottom w:val="0"/>
      <w:divBdr>
        <w:top w:val="none" w:sz="0" w:space="0" w:color="auto"/>
        <w:left w:val="none" w:sz="0" w:space="0" w:color="auto"/>
        <w:bottom w:val="none" w:sz="0" w:space="0" w:color="auto"/>
        <w:right w:val="none" w:sz="0" w:space="0" w:color="auto"/>
      </w:divBdr>
      <w:divsChild>
        <w:div w:id="834539741">
          <w:marLeft w:val="0"/>
          <w:marRight w:val="0"/>
          <w:marTop w:val="0"/>
          <w:marBottom w:val="0"/>
          <w:divBdr>
            <w:top w:val="none" w:sz="0" w:space="0" w:color="auto"/>
            <w:left w:val="none" w:sz="0" w:space="0" w:color="auto"/>
            <w:bottom w:val="none" w:sz="0" w:space="0" w:color="auto"/>
            <w:right w:val="none" w:sz="0" w:space="0" w:color="auto"/>
          </w:divBdr>
          <w:divsChild>
            <w:div w:id="1749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119">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88727">
      <w:bodyDiv w:val="1"/>
      <w:marLeft w:val="0"/>
      <w:marRight w:val="0"/>
      <w:marTop w:val="0"/>
      <w:marBottom w:val="0"/>
      <w:divBdr>
        <w:top w:val="none" w:sz="0" w:space="0" w:color="auto"/>
        <w:left w:val="none" w:sz="0" w:space="0" w:color="auto"/>
        <w:bottom w:val="none" w:sz="0" w:space="0" w:color="auto"/>
        <w:right w:val="none" w:sz="0" w:space="0" w:color="auto"/>
      </w:divBdr>
    </w:div>
    <w:div w:id="138806751">
      <w:bodyDiv w:val="1"/>
      <w:marLeft w:val="0"/>
      <w:marRight w:val="0"/>
      <w:marTop w:val="0"/>
      <w:marBottom w:val="0"/>
      <w:divBdr>
        <w:top w:val="none" w:sz="0" w:space="0" w:color="auto"/>
        <w:left w:val="none" w:sz="0" w:space="0" w:color="auto"/>
        <w:bottom w:val="none" w:sz="0" w:space="0" w:color="auto"/>
        <w:right w:val="none" w:sz="0" w:space="0" w:color="auto"/>
      </w:divBdr>
    </w:div>
    <w:div w:id="13954484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3354465">
      <w:bodyDiv w:val="1"/>
      <w:marLeft w:val="0"/>
      <w:marRight w:val="0"/>
      <w:marTop w:val="0"/>
      <w:marBottom w:val="0"/>
      <w:divBdr>
        <w:top w:val="none" w:sz="0" w:space="0" w:color="auto"/>
        <w:left w:val="none" w:sz="0" w:space="0" w:color="auto"/>
        <w:bottom w:val="none" w:sz="0" w:space="0" w:color="auto"/>
        <w:right w:val="none" w:sz="0" w:space="0" w:color="auto"/>
      </w:divBdr>
    </w:div>
    <w:div w:id="145904557">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2644214">
      <w:bodyDiv w:val="1"/>
      <w:marLeft w:val="0"/>
      <w:marRight w:val="0"/>
      <w:marTop w:val="0"/>
      <w:marBottom w:val="0"/>
      <w:divBdr>
        <w:top w:val="none" w:sz="0" w:space="0" w:color="auto"/>
        <w:left w:val="none" w:sz="0" w:space="0" w:color="auto"/>
        <w:bottom w:val="none" w:sz="0" w:space="0" w:color="auto"/>
        <w:right w:val="none" w:sz="0" w:space="0" w:color="auto"/>
      </w:divBdr>
    </w:div>
    <w:div w:id="170342722">
      <w:bodyDiv w:val="1"/>
      <w:marLeft w:val="0"/>
      <w:marRight w:val="0"/>
      <w:marTop w:val="0"/>
      <w:marBottom w:val="0"/>
      <w:divBdr>
        <w:top w:val="none" w:sz="0" w:space="0" w:color="auto"/>
        <w:left w:val="none" w:sz="0" w:space="0" w:color="auto"/>
        <w:bottom w:val="none" w:sz="0" w:space="0" w:color="auto"/>
        <w:right w:val="none" w:sz="0" w:space="0" w:color="auto"/>
      </w:divBdr>
    </w:div>
    <w:div w:id="188377879">
      <w:bodyDiv w:val="1"/>
      <w:marLeft w:val="0"/>
      <w:marRight w:val="0"/>
      <w:marTop w:val="0"/>
      <w:marBottom w:val="0"/>
      <w:divBdr>
        <w:top w:val="none" w:sz="0" w:space="0" w:color="auto"/>
        <w:left w:val="none" w:sz="0" w:space="0" w:color="auto"/>
        <w:bottom w:val="none" w:sz="0" w:space="0" w:color="auto"/>
        <w:right w:val="none" w:sz="0" w:space="0" w:color="auto"/>
      </w:divBdr>
    </w:div>
    <w:div w:id="190144478">
      <w:bodyDiv w:val="1"/>
      <w:marLeft w:val="0"/>
      <w:marRight w:val="0"/>
      <w:marTop w:val="0"/>
      <w:marBottom w:val="0"/>
      <w:divBdr>
        <w:top w:val="none" w:sz="0" w:space="0" w:color="auto"/>
        <w:left w:val="none" w:sz="0" w:space="0" w:color="auto"/>
        <w:bottom w:val="none" w:sz="0" w:space="0" w:color="auto"/>
        <w:right w:val="none" w:sz="0" w:space="0" w:color="auto"/>
      </w:divBdr>
    </w:div>
    <w:div w:id="199517576">
      <w:bodyDiv w:val="1"/>
      <w:marLeft w:val="0"/>
      <w:marRight w:val="0"/>
      <w:marTop w:val="0"/>
      <w:marBottom w:val="0"/>
      <w:divBdr>
        <w:top w:val="none" w:sz="0" w:space="0" w:color="auto"/>
        <w:left w:val="none" w:sz="0" w:space="0" w:color="auto"/>
        <w:bottom w:val="none" w:sz="0" w:space="0" w:color="auto"/>
        <w:right w:val="none" w:sz="0" w:space="0" w:color="auto"/>
      </w:divBdr>
    </w:div>
    <w:div w:id="206378177">
      <w:bodyDiv w:val="1"/>
      <w:marLeft w:val="0"/>
      <w:marRight w:val="0"/>
      <w:marTop w:val="0"/>
      <w:marBottom w:val="0"/>
      <w:divBdr>
        <w:top w:val="none" w:sz="0" w:space="0" w:color="auto"/>
        <w:left w:val="none" w:sz="0" w:space="0" w:color="auto"/>
        <w:bottom w:val="none" w:sz="0" w:space="0" w:color="auto"/>
        <w:right w:val="none" w:sz="0" w:space="0" w:color="auto"/>
      </w:divBdr>
    </w:div>
    <w:div w:id="207378538">
      <w:bodyDiv w:val="1"/>
      <w:marLeft w:val="0"/>
      <w:marRight w:val="0"/>
      <w:marTop w:val="0"/>
      <w:marBottom w:val="0"/>
      <w:divBdr>
        <w:top w:val="none" w:sz="0" w:space="0" w:color="auto"/>
        <w:left w:val="none" w:sz="0" w:space="0" w:color="auto"/>
        <w:bottom w:val="none" w:sz="0" w:space="0" w:color="auto"/>
        <w:right w:val="none" w:sz="0" w:space="0" w:color="auto"/>
      </w:divBdr>
    </w:div>
    <w:div w:id="212349101">
      <w:bodyDiv w:val="1"/>
      <w:marLeft w:val="0"/>
      <w:marRight w:val="0"/>
      <w:marTop w:val="0"/>
      <w:marBottom w:val="0"/>
      <w:divBdr>
        <w:top w:val="none" w:sz="0" w:space="0" w:color="auto"/>
        <w:left w:val="none" w:sz="0" w:space="0" w:color="auto"/>
        <w:bottom w:val="none" w:sz="0" w:space="0" w:color="auto"/>
        <w:right w:val="none" w:sz="0" w:space="0" w:color="auto"/>
      </w:divBdr>
    </w:div>
    <w:div w:id="220673698">
      <w:bodyDiv w:val="1"/>
      <w:marLeft w:val="0"/>
      <w:marRight w:val="0"/>
      <w:marTop w:val="0"/>
      <w:marBottom w:val="0"/>
      <w:divBdr>
        <w:top w:val="none" w:sz="0" w:space="0" w:color="auto"/>
        <w:left w:val="none" w:sz="0" w:space="0" w:color="auto"/>
        <w:bottom w:val="none" w:sz="0" w:space="0" w:color="auto"/>
        <w:right w:val="none" w:sz="0" w:space="0" w:color="auto"/>
      </w:divBdr>
    </w:div>
    <w:div w:id="226838652">
      <w:bodyDiv w:val="1"/>
      <w:marLeft w:val="0"/>
      <w:marRight w:val="0"/>
      <w:marTop w:val="0"/>
      <w:marBottom w:val="0"/>
      <w:divBdr>
        <w:top w:val="none" w:sz="0" w:space="0" w:color="auto"/>
        <w:left w:val="none" w:sz="0" w:space="0" w:color="auto"/>
        <w:bottom w:val="none" w:sz="0" w:space="0" w:color="auto"/>
        <w:right w:val="none" w:sz="0" w:space="0" w:color="auto"/>
      </w:divBdr>
    </w:div>
    <w:div w:id="234053230">
      <w:bodyDiv w:val="1"/>
      <w:marLeft w:val="0"/>
      <w:marRight w:val="0"/>
      <w:marTop w:val="0"/>
      <w:marBottom w:val="0"/>
      <w:divBdr>
        <w:top w:val="none" w:sz="0" w:space="0" w:color="auto"/>
        <w:left w:val="none" w:sz="0" w:space="0" w:color="auto"/>
        <w:bottom w:val="none" w:sz="0" w:space="0" w:color="auto"/>
        <w:right w:val="none" w:sz="0" w:space="0" w:color="auto"/>
      </w:divBdr>
    </w:div>
    <w:div w:id="243540304">
      <w:bodyDiv w:val="1"/>
      <w:marLeft w:val="0"/>
      <w:marRight w:val="0"/>
      <w:marTop w:val="0"/>
      <w:marBottom w:val="0"/>
      <w:divBdr>
        <w:top w:val="none" w:sz="0" w:space="0" w:color="auto"/>
        <w:left w:val="none" w:sz="0" w:space="0" w:color="auto"/>
        <w:bottom w:val="none" w:sz="0" w:space="0" w:color="auto"/>
        <w:right w:val="none" w:sz="0" w:space="0" w:color="auto"/>
      </w:divBdr>
    </w:div>
    <w:div w:id="244459976">
      <w:bodyDiv w:val="1"/>
      <w:marLeft w:val="0"/>
      <w:marRight w:val="0"/>
      <w:marTop w:val="0"/>
      <w:marBottom w:val="0"/>
      <w:divBdr>
        <w:top w:val="none" w:sz="0" w:space="0" w:color="auto"/>
        <w:left w:val="none" w:sz="0" w:space="0" w:color="auto"/>
        <w:bottom w:val="none" w:sz="0" w:space="0" w:color="auto"/>
        <w:right w:val="none" w:sz="0" w:space="0" w:color="auto"/>
      </w:divBdr>
    </w:div>
    <w:div w:id="246352604">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596767">
      <w:bodyDiv w:val="1"/>
      <w:marLeft w:val="0"/>
      <w:marRight w:val="0"/>
      <w:marTop w:val="0"/>
      <w:marBottom w:val="0"/>
      <w:divBdr>
        <w:top w:val="none" w:sz="0" w:space="0" w:color="auto"/>
        <w:left w:val="none" w:sz="0" w:space="0" w:color="auto"/>
        <w:bottom w:val="none" w:sz="0" w:space="0" w:color="auto"/>
        <w:right w:val="none" w:sz="0" w:space="0" w:color="auto"/>
      </w:divBdr>
    </w:div>
    <w:div w:id="263877660">
      <w:bodyDiv w:val="1"/>
      <w:marLeft w:val="0"/>
      <w:marRight w:val="0"/>
      <w:marTop w:val="0"/>
      <w:marBottom w:val="0"/>
      <w:divBdr>
        <w:top w:val="none" w:sz="0" w:space="0" w:color="auto"/>
        <w:left w:val="none" w:sz="0" w:space="0" w:color="auto"/>
        <w:bottom w:val="none" w:sz="0" w:space="0" w:color="auto"/>
        <w:right w:val="none" w:sz="0" w:space="0" w:color="auto"/>
      </w:divBdr>
    </w:div>
    <w:div w:id="265232869">
      <w:bodyDiv w:val="1"/>
      <w:marLeft w:val="0"/>
      <w:marRight w:val="0"/>
      <w:marTop w:val="0"/>
      <w:marBottom w:val="0"/>
      <w:divBdr>
        <w:top w:val="none" w:sz="0" w:space="0" w:color="auto"/>
        <w:left w:val="none" w:sz="0" w:space="0" w:color="auto"/>
        <w:bottom w:val="none" w:sz="0" w:space="0" w:color="auto"/>
        <w:right w:val="none" w:sz="0" w:space="0" w:color="auto"/>
      </w:divBdr>
    </w:div>
    <w:div w:id="268121573">
      <w:bodyDiv w:val="1"/>
      <w:marLeft w:val="0"/>
      <w:marRight w:val="0"/>
      <w:marTop w:val="0"/>
      <w:marBottom w:val="0"/>
      <w:divBdr>
        <w:top w:val="none" w:sz="0" w:space="0" w:color="auto"/>
        <w:left w:val="none" w:sz="0" w:space="0" w:color="auto"/>
        <w:bottom w:val="none" w:sz="0" w:space="0" w:color="auto"/>
        <w:right w:val="none" w:sz="0" w:space="0" w:color="auto"/>
      </w:divBdr>
    </w:div>
    <w:div w:id="271013316">
      <w:bodyDiv w:val="1"/>
      <w:marLeft w:val="0"/>
      <w:marRight w:val="0"/>
      <w:marTop w:val="0"/>
      <w:marBottom w:val="0"/>
      <w:divBdr>
        <w:top w:val="none" w:sz="0" w:space="0" w:color="auto"/>
        <w:left w:val="none" w:sz="0" w:space="0" w:color="auto"/>
        <w:bottom w:val="none" w:sz="0" w:space="0" w:color="auto"/>
        <w:right w:val="none" w:sz="0" w:space="0" w:color="auto"/>
      </w:divBdr>
    </w:div>
    <w:div w:id="272983825">
      <w:bodyDiv w:val="1"/>
      <w:marLeft w:val="0"/>
      <w:marRight w:val="0"/>
      <w:marTop w:val="0"/>
      <w:marBottom w:val="0"/>
      <w:divBdr>
        <w:top w:val="none" w:sz="0" w:space="0" w:color="auto"/>
        <w:left w:val="none" w:sz="0" w:space="0" w:color="auto"/>
        <w:bottom w:val="none" w:sz="0" w:space="0" w:color="auto"/>
        <w:right w:val="none" w:sz="0" w:space="0" w:color="auto"/>
      </w:divBdr>
    </w:div>
    <w:div w:id="278343360">
      <w:bodyDiv w:val="1"/>
      <w:marLeft w:val="0"/>
      <w:marRight w:val="0"/>
      <w:marTop w:val="0"/>
      <w:marBottom w:val="0"/>
      <w:divBdr>
        <w:top w:val="none" w:sz="0" w:space="0" w:color="auto"/>
        <w:left w:val="none" w:sz="0" w:space="0" w:color="auto"/>
        <w:bottom w:val="none" w:sz="0" w:space="0" w:color="auto"/>
        <w:right w:val="none" w:sz="0" w:space="0" w:color="auto"/>
      </w:divBdr>
    </w:div>
    <w:div w:id="287708888">
      <w:bodyDiv w:val="1"/>
      <w:marLeft w:val="0"/>
      <w:marRight w:val="0"/>
      <w:marTop w:val="0"/>
      <w:marBottom w:val="0"/>
      <w:divBdr>
        <w:top w:val="none" w:sz="0" w:space="0" w:color="auto"/>
        <w:left w:val="none" w:sz="0" w:space="0" w:color="auto"/>
        <w:bottom w:val="none" w:sz="0" w:space="0" w:color="auto"/>
        <w:right w:val="none" w:sz="0" w:space="0" w:color="auto"/>
      </w:divBdr>
    </w:div>
    <w:div w:id="289484999">
      <w:bodyDiv w:val="1"/>
      <w:marLeft w:val="0"/>
      <w:marRight w:val="0"/>
      <w:marTop w:val="0"/>
      <w:marBottom w:val="0"/>
      <w:divBdr>
        <w:top w:val="none" w:sz="0" w:space="0" w:color="auto"/>
        <w:left w:val="none" w:sz="0" w:space="0" w:color="auto"/>
        <w:bottom w:val="none" w:sz="0" w:space="0" w:color="auto"/>
        <w:right w:val="none" w:sz="0" w:space="0" w:color="auto"/>
      </w:divBdr>
    </w:div>
    <w:div w:id="289819701">
      <w:bodyDiv w:val="1"/>
      <w:marLeft w:val="0"/>
      <w:marRight w:val="0"/>
      <w:marTop w:val="0"/>
      <w:marBottom w:val="0"/>
      <w:divBdr>
        <w:top w:val="none" w:sz="0" w:space="0" w:color="auto"/>
        <w:left w:val="none" w:sz="0" w:space="0" w:color="auto"/>
        <w:bottom w:val="none" w:sz="0" w:space="0" w:color="auto"/>
        <w:right w:val="none" w:sz="0" w:space="0" w:color="auto"/>
      </w:divBdr>
    </w:div>
    <w:div w:id="290863525">
      <w:bodyDiv w:val="1"/>
      <w:marLeft w:val="0"/>
      <w:marRight w:val="0"/>
      <w:marTop w:val="0"/>
      <w:marBottom w:val="0"/>
      <w:divBdr>
        <w:top w:val="none" w:sz="0" w:space="0" w:color="auto"/>
        <w:left w:val="none" w:sz="0" w:space="0" w:color="auto"/>
        <w:bottom w:val="none" w:sz="0" w:space="0" w:color="auto"/>
        <w:right w:val="none" w:sz="0" w:space="0" w:color="auto"/>
      </w:divBdr>
    </w:div>
    <w:div w:id="294144029">
      <w:bodyDiv w:val="1"/>
      <w:marLeft w:val="0"/>
      <w:marRight w:val="0"/>
      <w:marTop w:val="0"/>
      <w:marBottom w:val="0"/>
      <w:divBdr>
        <w:top w:val="none" w:sz="0" w:space="0" w:color="auto"/>
        <w:left w:val="none" w:sz="0" w:space="0" w:color="auto"/>
        <w:bottom w:val="none" w:sz="0" w:space="0" w:color="auto"/>
        <w:right w:val="none" w:sz="0" w:space="0" w:color="auto"/>
      </w:divBdr>
    </w:div>
    <w:div w:id="294289149">
      <w:bodyDiv w:val="1"/>
      <w:marLeft w:val="0"/>
      <w:marRight w:val="0"/>
      <w:marTop w:val="0"/>
      <w:marBottom w:val="0"/>
      <w:divBdr>
        <w:top w:val="none" w:sz="0" w:space="0" w:color="auto"/>
        <w:left w:val="none" w:sz="0" w:space="0" w:color="auto"/>
        <w:bottom w:val="none" w:sz="0" w:space="0" w:color="auto"/>
        <w:right w:val="none" w:sz="0" w:space="0" w:color="auto"/>
      </w:divBdr>
    </w:div>
    <w:div w:id="299045461">
      <w:bodyDiv w:val="1"/>
      <w:marLeft w:val="0"/>
      <w:marRight w:val="0"/>
      <w:marTop w:val="0"/>
      <w:marBottom w:val="0"/>
      <w:divBdr>
        <w:top w:val="none" w:sz="0" w:space="0" w:color="auto"/>
        <w:left w:val="none" w:sz="0" w:space="0" w:color="auto"/>
        <w:bottom w:val="none" w:sz="0" w:space="0" w:color="auto"/>
        <w:right w:val="none" w:sz="0" w:space="0" w:color="auto"/>
      </w:divBdr>
    </w:div>
    <w:div w:id="299767537">
      <w:bodyDiv w:val="1"/>
      <w:marLeft w:val="0"/>
      <w:marRight w:val="0"/>
      <w:marTop w:val="0"/>
      <w:marBottom w:val="0"/>
      <w:divBdr>
        <w:top w:val="none" w:sz="0" w:space="0" w:color="auto"/>
        <w:left w:val="none" w:sz="0" w:space="0" w:color="auto"/>
        <w:bottom w:val="none" w:sz="0" w:space="0" w:color="auto"/>
        <w:right w:val="none" w:sz="0" w:space="0" w:color="auto"/>
      </w:divBdr>
    </w:div>
    <w:div w:id="302656091">
      <w:bodyDiv w:val="1"/>
      <w:marLeft w:val="0"/>
      <w:marRight w:val="0"/>
      <w:marTop w:val="0"/>
      <w:marBottom w:val="0"/>
      <w:divBdr>
        <w:top w:val="none" w:sz="0" w:space="0" w:color="auto"/>
        <w:left w:val="none" w:sz="0" w:space="0" w:color="auto"/>
        <w:bottom w:val="none" w:sz="0" w:space="0" w:color="auto"/>
        <w:right w:val="none" w:sz="0" w:space="0" w:color="auto"/>
      </w:divBdr>
    </w:div>
    <w:div w:id="303586341">
      <w:bodyDiv w:val="1"/>
      <w:marLeft w:val="0"/>
      <w:marRight w:val="0"/>
      <w:marTop w:val="0"/>
      <w:marBottom w:val="0"/>
      <w:divBdr>
        <w:top w:val="none" w:sz="0" w:space="0" w:color="auto"/>
        <w:left w:val="none" w:sz="0" w:space="0" w:color="auto"/>
        <w:bottom w:val="none" w:sz="0" w:space="0" w:color="auto"/>
        <w:right w:val="none" w:sz="0" w:space="0" w:color="auto"/>
      </w:divBdr>
    </w:div>
    <w:div w:id="304742678">
      <w:bodyDiv w:val="1"/>
      <w:marLeft w:val="0"/>
      <w:marRight w:val="0"/>
      <w:marTop w:val="0"/>
      <w:marBottom w:val="0"/>
      <w:divBdr>
        <w:top w:val="none" w:sz="0" w:space="0" w:color="auto"/>
        <w:left w:val="none" w:sz="0" w:space="0" w:color="auto"/>
        <w:bottom w:val="none" w:sz="0" w:space="0" w:color="auto"/>
        <w:right w:val="none" w:sz="0" w:space="0" w:color="auto"/>
      </w:divBdr>
    </w:div>
    <w:div w:id="307324462">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692487">
      <w:bodyDiv w:val="1"/>
      <w:marLeft w:val="0"/>
      <w:marRight w:val="0"/>
      <w:marTop w:val="0"/>
      <w:marBottom w:val="0"/>
      <w:divBdr>
        <w:top w:val="none" w:sz="0" w:space="0" w:color="auto"/>
        <w:left w:val="none" w:sz="0" w:space="0" w:color="auto"/>
        <w:bottom w:val="none" w:sz="0" w:space="0" w:color="auto"/>
        <w:right w:val="none" w:sz="0" w:space="0" w:color="auto"/>
      </w:divBdr>
    </w:div>
    <w:div w:id="321324169">
      <w:bodyDiv w:val="1"/>
      <w:marLeft w:val="0"/>
      <w:marRight w:val="0"/>
      <w:marTop w:val="0"/>
      <w:marBottom w:val="0"/>
      <w:divBdr>
        <w:top w:val="none" w:sz="0" w:space="0" w:color="auto"/>
        <w:left w:val="none" w:sz="0" w:space="0" w:color="auto"/>
        <w:bottom w:val="none" w:sz="0" w:space="0" w:color="auto"/>
        <w:right w:val="none" w:sz="0" w:space="0" w:color="auto"/>
      </w:divBdr>
    </w:div>
    <w:div w:id="334308607">
      <w:bodyDiv w:val="1"/>
      <w:marLeft w:val="0"/>
      <w:marRight w:val="0"/>
      <w:marTop w:val="0"/>
      <w:marBottom w:val="0"/>
      <w:divBdr>
        <w:top w:val="none" w:sz="0" w:space="0" w:color="auto"/>
        <w:left w:val="none" w:sz="0" w:space="0" w:color="auto"/>
        <w:bottom w:val="none" w:sz="0" w:space="0" w:color="auto"/>
        <w:right w:val="none" w:sz="0" w:space="0" w:color="auto"/>
      </w:divBdr>
    </w:div>
    <w:div w:id="343440902">
      <w:bodyDiv w:val="1"/>
      <w:marLeft w:val="0"/>
      <w:marRight w:val="0"/>
      <w:marTop w:val="0"/>
      <w:marBottom w:val="0"/>
      <w:divBdr>
        <w:top w:val="none" w:sz="0" w:space="0" w:color="auto"/>
        <w:left w:val="none" w:sz="0" w:space="0" w:color="auto"/>
        <w:bottom w:val="none" w:sz="0" w:space="0" w:color="auto"/>
        <w:right w:val="none" w:sz="0" w:space="0" w:color="auto"/>
      </w:divBdr>
    </w:div>
    <w:div w:id="347873019">
      <w:bodyDiv w:val="1"/>
      <w:marLeft w:val="0"/>
      <w:marRight w:val="0"/>
      <w:marTop w:val="0"/>
      <w:marBottom w:val="0"/>
      <w:divBdr>
        <w:top w:val="none" w:sz="0" w:space="0" w:color="auto"/>
        <w:left w:val="none" w:sz="0" w:space="0" w:color="auto"/>
        <w:bottom w:val="none" w:sz="0" w:space="0" w:color="auto"/>
        <w:right w:val="none" w:sz="0" w:space="0" w:color="auto"/>
      </w:divBdr>
    </w:div>
    <w:div w:id="360201789">
      <w:bodyDiv w:val="1"/>
      <w:marLeft w:val="0"/>
      <w:marRight w:val="0"/>
      <w:marTop w:val="0"/>
      <w:marBottom w:val="0"/>
      <w:divBdr>
        <w:top w:val="none" w:sz="0" w:space="0" w:color="auto"/>
        <w:left w:val="none" w:sz="0" w:space="0" w:color="auto"/>
        <w:bottom w:val="none" w:sz="0" w:space="0" w:color="auto"/>
        <w:right w:val="none" w:sz="0" w:space="0" w:color="auto"/>
      </w:divBdr>
    </w:div>
    <w:div w:id="363597611">
      <w:bodyDiv w:val="1"/>
      <w:marLeft w:val="0"/>
      <w:marRight w:val="0"/>
      <w:marTop w:val="0"/>
      <w:marBottom w:val="0"/>
      <w:divBdr>
        <w:top w:val="none" w:sz="0" w:space="0" w:color="auto"/>
        <w:left w:val="none" w:sz="0" w:space="0" w:color="auto"/>
        <w:bottom w:val="none" w:sz="0" w:space="0" w:color="auto"/>
        <w:right w:val="none" w:sz="0" w:space="0" w:color="auto"/>
      </w:divBdr>
    </w:div>
    <w:div w:id="367150045">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686338">
      <w:bodyDiv w:val="1"/>
      <w:marLeft w:val="0"/>
      <w:marRight w:val="0"/>
      <w:marTop w:val="0"/>
      <w:marBottom w:val="0"/>
      <w:divBdr>
        <w:top w:val="none" w:sz="0" w:space="0" w:color="auto"/>
        <w:left w:val="none" w:sz="0" w:space="0" w:color="auto"/>
        <w:bottom w:val="none" w:sz="0" w:space="0" w:color="auto"/>
        <w:right w:val="none" w:sz="0" w:space="0" w:color="auto"/>
      </w:divBdr>
    </w:div>
    <w:div w:id="382026220">
      <w:bodyDiv w:val="1"/>
      <w:marLeft w:val="0"/>
      <w:marRight w:val="0"/>
      <w:marTop w:val="0"/>
      <w:marBottom w:val="0"/>
      <w:divBdr>
        <w:top w:val="none" w:sz="0" w:space="0" w:color="auto"/>
        <w:left w:val="none" w:sz="0" w:space="0" w:color="auto"/>
        <w:bottom w:val="none" w:sz="0" w:space="0" w:color="auto"/>
        <w:right w:val="none" w:sz="0" w:space="0" w:color="auto"/>
      </w:divBdr>
    </w:div>
    <w:div w:id="403601969">
      <w:bodyDiv w:val="1"/>
      <w:marLeft w:val="0"/>
      <w:marRight w:val="0"/>
      <w:marTop w:val="0"/>
      <w:marBottom w:val="0"/>
      <w:divBdr>
        <w:top w:val="none" w:sz="0" w:space="0" w:color="auto"/>
        <w:left w:val="none" w:sz="0" w:space="0" w:color="auto"/>
        <w:bottom w:val="none" w:sz="0" w:space="0" w:color="auto"/>
        <w:right w:val="none" w:sz="0" w:space="0" w:color="auto"/>
      </w:divBdr>
    </w:div>
    <w:div w:id="408618399">
      <w:bodyDiv w:val="1"/>
      <w:marLeft w:val="0"/>
      <w:marRight w:val="0"/>
      <w:marTop w:val="0"/>
      <w:marBottom w:val="0"/>
      <w:divBdr>
        <w:top w:val="none" w:sz="0" w:space="0" w:color="auto"/>
        <w:left w:val="none" w:sz="0" w:space="0" w:color="auto"/>
        <w:bottom w:val="none" w:sz="0" w:space="0" w:color="auto"/>
        <w:right w:val="none" w:sz="0" w:space="0" w:color="auto"/>
      </w:divBdr>
    </w:div>
    <w:div w:id="425729677">
      <w:bodyDiv w:val="1"/>
      <w:marLeft w:val="0"/>
      <w:marRight w:val="0"/>
      <w:marTop w:val="0"/>
      <w:marBottom w:val="0"/>
      <w:divBdr>
        <w:top w:val="none" w:sz="0" w:space="0" w:color="auto"/>
        <w:left w:val="none" w:sz="0" w:space="0" w:color="auto"/>
        <w:bottom w:val="none" w:sz="0" w:space="0" w:color="auto"/>
        <w:right w:val="none" w:sz="0" w:space="0" w:color="auto"/>
      </w:divBdr>
    </w:div>
    <w:div w:id="427696616">
      <w:bodyDiv w:val="1"/>
      <w:marLeft w:val="0"/>
      <w:marRight w:val="0"/>
      <w:marTop w:val="0"/>
      <w:marBottom w:val="0"/>
      <w:divBdr>
        <w:top w:val="none" w:sz="0" w:space="0" w:color="auto"/>
        <w:left w:val="none" w:sz="0" w:space="0" w:color="auto"/>
        <w:bottom w:val="none" w:sz="0" w:space="0" w:color="auto"/>
        <w:right w:val="none" w:sz="0" w:space="0" w:color="auto"/>
      </w:divBdr>
    </w:div>
    <w:div w:id="430440917">
      <w:bodyDiv w:val="1"/>
      <w:marLeft w:val="0"/>
      <w:marRight w:val="0"/>
      <w:marTop w:val="0"/>
      <w:marBottom w:val="0"/>
      <w:divBdr>
        <w:top w:val="none" w:sz="0" w:space="0" w:color="auto"/>
        <w:left w:val="none" w:sz="0" w:space="0" w:color="auto"/>
        <w:bottom w:val="none" w:sz="0" w:space="0" w:color="auto"/>
        <w:right w:val="none" w:sz="0" w:space="0" w:color="auto"/>
      </w:divBdr>
    </w:div>
    <w:div w:id="440757768">
      <w:bodyDiv w:val="1"/>
      <w:marLeft w:val="0"/>
      <w:marRight w:val="0"/>
      <w:marTop w:val="0"/>
      <w:marBottom w:val="0"/>
      <w:divBdr>
        <w:top w:val="none" w:sz="0" w:space="0" w:color="auto"/>
        <w:left w:val="none" w:sz="0" w:space="0" w:color="auto"/>
        <w:bottom w:val="none" w:sz="0" w:space="0" w:color="auto"/>
        <w:right w:val="none" w:sz="0" w:space="0" w:color="auto"/>
      </w:divBdr>
    </w:div>
    <w:div w:id="445928027">
      <w:bodyDiv w:val="1"/>
      <w:marLeft w:val="0"/>
      <w:marRight w:val="0"/>
      <w:marTop w:val="0"/>
      <w:marBottom w:val="0"/>
      <w:divBdr>
        <w:top w:val="none" w:sz="0" w:space="0" w:color="auto"/>
        <w:left w:val="none" w:sz="0" w:space="0" w:color="auto"/>
        <w:bottom w:val="none" w:sz="0" w:space="0" w:color="auto"/>
        <w:right w:val="none" w:sz="0" w:space="0" w:color="auto"/>
      </w:divBdr>
    </w:div>
    <w:div w:id="45471996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7935262">
      <w:bodyDiv w:val="1"/>
      <w:marLeft w:val="0"/>
      <w:marRight w:val="0"/>
      <w:marTop w:val="0"/>
      <w:marBottom w:val="0"/>
      <w:divBdr>
        <w:top w:val="none" w:sz="0" w:space="0" w:color="auto"/>
        <w:left w:val="none" w:sz="0" w:space="0" w:color="auto"/>
        <w:bottom w:val="none" w:sz="0" w:space="0" w:color="auto"/>
        <w:right w:val="none" w:sz="0" w:space="0" w:color="auto"/>
      </w:divBdr>
    </w:div>
    <w:div w:id="470444394">
      <w:bodyDiv w:val="1"/>
      <w:marLeft w:val="0"/>
      <w:marRight w:val="0"/>
      <w:marTop w:val="0"/>
      <w:marBottom w:val="0"/>
      <w:divBdr>
        <w:top w:val="none" w:sz="0" w:space="0" w:color="auto"/>
        <w:left w:val="none" w:sz="0" w:space="0" w:color="auto"/>
        <w:bottom w:val="none" w:sz="0" w:space="0" w:color="auto"/>
        <w:right w:val="none" w:sz="0" w:space="0" w:color="auto"/>
      </w:divBdr>
    </w:div>
    <w:div w:id="472065158">
      <w:bodyDiv w:val="1"/>
      <w:marLeft w:val="0"/>
      <w:marRight w:val="0"/>
      <w:marTop w:val="0"/>
      <w:marBottom w:val="0"/>
      <w:divBdr>
        <w:top w:val="none" w:sz="0" w:space="0" w:color="auto"/>
        <w:left w:val="none" w:sz="0" w:space="0" w:color="auto"/>
        <w:bottom w:val="none" w:sz="0" w:space="0" w:color="auto"/>
        <w:right w:val="none" w:sz="0" w:space="0" w:color="auto"/>
      </w:divBdr>
    </w:div>
    <w:div w:id="475805377">
      <w:bodyDiv w:val="1"/>
      <w:marLeft w:val="0"/>
      <w:marRight w:val="0"/>
      <w:marTop w:val="0"/>
      <w:marBottom w:val="0"/>
      <w:divBdr>
        <w:top w:val="none" w:sz="0" w:space="0" w:color="auto"/>
        <w:left w:val="none" w:sz="0" w:space="0" w:color="auto"/>
        <w:bottom w:val="none" w:sz="0" w:space="0" w:color="auto"/>
        <w:right w:val="none" w:sz="0" w:space="0" w:color="auto"/>
      </w:divBdr>
    </w:div>
    <w:div w:id="479422162">
      <w:bodyDiv w:val="1"/>
      <w:marLeft w:val="0"/>
      <w:marRight w:val="0"/>
      <w:marTop w:val="0"/>
      <w:marBottom w:val="0"/>
      <w:divBdr>
        <w:top w:val="none" w:sz="0" w:space="0" w:color="auto"/>
        <w:left w:val="none" w:sz="0" w:space="0" w:color="auto"/>
        <w:bottom w:val="none" w:sz="0" w:space="0" w:color="auto"/>
        <w:right w:val="none" w:sz="0" w:space="0" w:color="auto"/>
      </w:divBdr>
    </w:div>
    <w:div w:id="488446907">
      <w:bodyDiv w:val="1"/>
      <w:marLeft w:val="0"/>
      <w:marRight w:val="0"/>
      <w:marTop w:val="0"/>
      <w:marBottom w:val="0"/>
      <w:divBdr>
        <w:top w:val="none" w:sz="0" w:space="0" w:color="auto"/>
        <w:left w:val="none" w:sz="0" w:space="0" w:color="auto"/>
        <w:bottom w:val="none" w:sz="0" w:space="0" w:color="auto"/>
        <w:right w:val="none" w:sz="0" w:space="0" w:color="auto"/>
      </w:divBdr>
    </w:div>
    <w:div w:id="493491014">
      <w:bodyDiv w:val="1"/>
      <w:marLeft w:val="0"/>
      <w:marRight w:val="0"/>
      <w:marTop w:val="0"/>
      <w:marBottom w:val="0"/>
      <w:divBdr>
        <w:top w:val="none" w:sz="0" w:space="0" w:color="auto"/>
        <w:left w:val="none" w:sz="0" w:space="0" w:color="auto"/>
        <w:bottom w:val="none" w:sz="0" w:space="0" w:color="auto"/>
        <w:right w:val="none" w:sz="0" w:space="0" w:color="auto"/>
      </w:divBdr>
    </w:div>
    <w:div w:id="495537269">
      <w:bodyDiv w:val="1"/>
      <w:marLeft w:val="0"/>
      <w:marRight w:val="0"/>
      <w:marTop w:val="0"/>
      <w:marBottom w:val="0"/>
      <w:divBdr>
        <w:top w:val="none" w:sz="0" w:space="0" w:color="auto"/>
        <w:left w:val="none" w:sz="0" w:space="0" w:color="auto"/>
        <w:bottom w:val="none" w:sz="0" w:space="0" w:color="auto"/>
        <w:right w:val="none" w:sz="0" w:space="0" w:color="auto"/>
      </w:divBdr>
      <w:divsChild>
        <w:div w:id="2003583955">
          <w:marLeft w:val="0"/>
          <w:marRight w:val="0"/>
          <w:marTop w:val="0"/>
          <w:marBottom w:val="0"/>
          <w:divBdr>
            <w:top w:val="none" w:sz="0" w:space="0" w:color="auto"/>
            <w:left w:val="none" w:sz="0" w:space="0" w:color="auto"/>
            <w:bottom w:val="none" w:sz="0" w:space="0" w:color="auto"/>
            <w:right w:val="none" w:sz="0" w:space="0" w:color="auto"/>
          </w:divBdr>
          <w:divsChild>
            <w:div w:id="5634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9085">
      <w:bodyDiv w:val="1"/>
      <w:marLeft w:val="0"/>
      <w:marRight w:val="0"/>
      <w:marTop w:val="0"/>
      <w:marBottom w:val="0"/>
      <w:divBdr>
        <w:top w:val="none" w:sz="0" w:space="0" w:color="auto"/>
        <w:left w:val="none" w:sz="0" w:space="0" w:color="auto"/>
        <w:bottom w:val="none" w:sz="0" w:space="0" w:color="auto"/>
        <w:right w:val="none" w:sz="0" w:space="0" w:color="auto"/>
      </w:divBdr>
    </w:div>
    <w:div w:id="500700246">
      <w:bodyDiv w:val="1"/>
      <w:marLeft w:val="0"/>
      <w:marRight w:val="0"/>
      <w:marTop w:val="0"/>
      <w:marBottom w:val="0"/>
      <w:divBdr>
        <w:top w:val="none" w:sz="0" w:space="0" w:color="auto"/>
        <w:left w:val="none" w:sz="0" w:space="0" w:color="auto"/>
        <w:bottom w:val="none" w:sz="0" w:space="0" w:color="auto"/>
        <w:right w:val="none" w:sz="0" w:space="0" w:color="auto"/>
      </w:divBdr>
    </w:div>
    <w:div w:id="502008593">
      <w:bodyDiv w:val="1"/>
      <w:marLeft w:val="0"/>
      <w:marRight w:val="0"/>
      <w:marTop w:val="0"/>
      <w:marBottom w:val="0"/>
      <w:divBdr>
        <w:top w:val="none" w:sz="0" w:space="0" w:color="auto"/>
        <w:left w:val="none" w:sz="0" w:space="0" w:color="auto"/>
        <w:bottom w:val="none" w:sz="0" w:space="0" w:color="auto"/>
        <w:right w:val="none" w:sz="0" w:space="0" w:color="auto"/>
      </w:divBdr>
    </w:div>
    <w:div w:id="506363201">
      <w:bodyDiv w:val="1"/>
      <w:marLeft w:val="0"/>
      <w:marRight w:val="0"/>
      <w:marTop w:val="0"/>
      <w:marBottom w:val="0"/>
      <w:divBdr>
        <w:top w:val="none" w:sz="0" w:space="0" w:color="auto"/>
        <w:left w:val="none" w:sz="0" w:space="0" w:color="auto"/>
        <w:bottom w:val="none" w:sz="0" w:space="0" w:color="auto"/>
        <w:right w:val="none" w:sz="0" w:space="0" w:color="auto"/>
      </w:divBdr>
    </w:div>
    <w:div w:id="517158739">
      <w:bodyDiv w:val="1"/>
      <w:marLeft w:val="0"/>
      <w:marRight w:val="0"/>
      <w:marTop w:val="0"/>
      <w:marBottom w:val="0"/>
      <w:divBdr>
        <w:top w:val="none" w:sz="0" w:space="0" w:color="auto"/>
        <w:left w:val="none" w:sz="0" w:space="0" w:color="auto"/>
        <w:bottom w:val="none" w:sz="0" w:space="0" w:color="auto"/>
        <w:right w:val="none" w:sz="0" w:space="0" w:color="auto"/>
      </w:divBdr>
    </w:div>
    <w:div w:id="537739678">
      <w:bodyDiv w:val="1"/>
      <w:marLeft w:val="0"/>
      <w:marRight w:val="0"/>
      <w:marTop w:val="0"/>
      <w:marBottom w:val="0"/>
      <w:divBdr>
        <w:top w:val="none" w:sz="0" w:space="0" w:color="auto"/>
        <w:left w:val="none" w:sz="0" w:space="0" w:color="auto"/>
        <w:bottom w:val="none" w:sz="0" w:space="0" w:color="auto"/>
        <w:right w:val="none" w:sz="0" w:space="0" w:color="auto"/>
      </w:divBdr>
    </w:div>
    <w:div w:id="545947060">
      <w:bodyDiv w:val="1"/>
      <w:marLeft w:val="0"/>
      <w:marRight w:val="0"/>
      <w:marTop w:val="0"/>
      <w:marBottom w:val="0"/>
      <w:divBdr>
        <w:top w:val="none" w:sz="0" w:space="0" w:color="auto"/>
        <w:left w:val="none" w:sz="0" w:space="0" w:color="auto"/>
        <w:bottom w:val="none" w:sz="0" w:space="0" w:color="auto"/>
        <w:right w:val="none" w:sz="0" w:space="0" w:color="auto"/>
      </w:divBdr>
    </w:div>
    <w:div w:id="548420621">
      <w:bodyDiv w:val="1"/>
      <w:marLeft w:val="0"/>
      <w:marRight w:val="0"/>
      <w:marTop w:val="0"/>
      <w:marBottom w:val="0"/>
      <w:divBdr>
        <w:top w:val="none" w:sz="0" w:space="0" w:color="auto"/>
        <w:left w:val="none" w:sz="0" w:space="0" w:color="auto"/>
        <w:bottom w:val="none" w:sz="0" w:space="0" w:color="auto"/>
        <w:right w:val="none" w:sz="0" w:space="0" w:color="auto"/>
      </w:divBdr>
    </w:div>
    <w:div w:id="551692724">
      <w:bodyDiv w:val="1"/>
      <w:marLeft w:val="0"/>
      <w:marRight w:val="0"/>
      <w:marTop w:val="0"/>
      <w:marBottom w:val="0"/>
      <w:divBdr>
        <w:top w:val="none" w:sz="0" w:space="0" w:color="auto"/>
        <w:left w:val="none" w:sz="0" w:space="0" w:color="auto"/>
        <w:bottom w:val="none" w:sz="0" w:space="0" w:color="auto"/>
        <w:right w:val="none" w:sz="0" w:space="0" w:color="auto"/>
      </w:divBdr>
    </w:div>
    <w:div w:id="551818703">
      <w:bodyDiv w:val="1"/>
      <w:marLeft w:val="0"/>
      <w:marRight w:val="0"/>
      <w:marTop w:val="0"/>
      <w:marBottom w:val="0"/>
      <w:divBdr>
        <w:top w:val="none" w:sz="0" w:space="0" w:color="auto"/>
        <w:left w:val="none" w:sz="0" w:space="0" w:color="auto"/>
        <w:bottom w:val="none" w:sz="0" w:space="0" w:color="auto"/>
        <w:right w:val="none" w:sz="0" w:space="0" w:color="auto"/>
      </w:divBdr>
    </w:div>
    <w:div w:id="578829491">
      <w:bodyDiv w:val="1"/>
      <w:marLeft w:val="0"/>
      <w:marRight w:val="0"/>
      <w:marTop w:val="0"/>
      <w:marBottom w:val="0"/>
      <w:divBdr>
        <w:top w:val="none" w:sz="0" w:space="0" w:color="auto"/>
        <w:left w:val="none" w:sz="0" w:space="0" w:color="auto"/>
        <w:bottom w:val="none" w:sz="0" w:space="0" w:color="auto"/>
        <w:right w:val="none" w:sz="0" w:space="0" w:color="auto"/>
      </w:divBdr>
    </w:div>
    <w:div w:id="584993009">
      <w:bodyDiv w:val="1"/>
      <w:marLeft w:val="0"/>
      <w:marRight w:val="0"/>
      <w:marTop w:val="0"/>
      <w:marBottom w:val="0"/>
      <w:divBdr>
        <w:top w:val="none" w:sz="0" w:space="0" w:color="auto"/>
        <w:left w:val="none" w:sz="0" w:space="0" w:color="auto"/>
        <w:bottom w:val="none" w:sz="0" w:space="0" w:color="auto"/>
        <w:right w:val="none" w:sz="0" w:space="0" w:color="auto"/>
      </w:divBdr>
    </w:div>
    <w:div w:id="586111662">
      <w:bodyDiv w:val="1"/>
      <w:marLeft w:val="0"/>
      <w:marRight w:val="0"/>
      <w:marTop w:val="0"/>
      <w:marBottom w:val="0"/>
      <w:divBdr>
        <w:top w:val="none" w:sz="0" w:space="0" w:color="auto"/>
        <w:left w:val="none" w:sz="0" w:space="0" w:color="auto"/>
        <w:bottom w:val="none" w:sz="0" w:space="0" w:color="auto"/>
        <w:right w:val="none" w:sz="0" w:space="0" w:color="auto"/>
      </w:divBdr>
    </w:div>
    <w:div w:id="596672414">
      <w:bodyDiv w:val="1"/>
      <w:marLeft w:val="0"/>
      <w:marRight w:val="0"/>
      <w:marTop w:val="0"/>
      <w:marBottom w:val="0"/>
      <w:divBdr>
        <w:top w:val="none" w:sz="0" w:space="0" w:color="auto"/>
        <w:left w:val="none" w:sz="0" w:space="0" w:color="auto"/>
        <w:bottom w:val="none" w:sz="0" w:space="0" w:color="auto"/>
        <w:right w:val="none" w:sz="0" w:space="0" w:color="auto"/>
      </w:divBdr>
    </w:div>
    <w:div w:id="596905677">
      <w:bodyDiv w:val="1"/>
      <w:marLeft w:val="0"/>
      <w:marRight w:val="0"/>
      <w:marTop w:val="0"/>
      <w:marBottom w:val="0"/>
      <w:divBdr>
        <w:top w:val="none" w:sz="0" w:space="0" w:color="auto"/>
        <w:left w:val="none" w:sz="0" w:space="0" w:color="auto"/>
        <w:bottom w:val="none" w:sz="0" w:space="0" w:color="auto"/>
        <w:right w:val="none" w:sz="0" w:space="0" w:color="auto"/>
      </w:divBdr>
    </w:div>
    <w:div w:id="601189478">
      <w:bodyDiv w:val="1"/>
      <w:marLeft w:val="0"/>
      <w:marRight w:val="0"/>
      <w:marTop w:val="0"/>
      <w:marBottom w:val="0"/>
      <w:divBdr>
        <w:top w:val="none" w:sz="0" w:space="0" w:color="auto"/>
        <w:left w:val="none" w:sz="0" w:space="0" w:color="auto"/>
        <w:bottom w:val="none" w:sz="0" w:space="0" w:color="auto"/>
        <w:right w:val="none" w:sz="0" w:space="0" w:color="auto"/>
      </w:divBdr>
    </w:div>
    <w:div w:id="601298413">
      <w:bodyDiv w:val="1"/>
      <w:marLeft w:val="0"/>
      <w:marRight w:val="0"/>
      <w:marTop w:val="0"/>
      <w:marBottom w:val="0"/>
      <w:divBdr>
        <w:top w:val="none" w:sz="0" w:space="0" w:color="auto"/>
        <w:left w:val="none" w:sz="0" w:space="0" w:color="auto"/>
        <w:bottom w:val="none" w:sz="0" w:space="0" w:color="auto"/>
        <w:right w:val="none" w:sz="0" w:space="0" w:color="auto"/>
      </w:divBdr>
    </w:div>
    <w:div w:id="603264591">
      <w:bodyDiv w:val="1"/>
      <w:marLeft w:val="0"/>
      <w:marRight w:val="0"/>
      <w:marTop w:val="0"/>
      <w:marBottom w:val="0"/>
      <w:divBdr>
        <w:top w:val="none" w:sz="0" w:space="0" w:color="auto"/>
        <w:left w:val="none" w:sz="0" w:space="0" w:color="auto"/>
        <w:bottom w:val="none" w:sz="0" w:space="0" w:color="auto"/>
        <w:right w:val="none" w:sz="0" w:space="0" w:color="auto"/>
      </w:divBdr>
    </w:div>
    <w:div w:id="605313240">
      <w:bodyDiv w:val="1"/>
      <w:marLeft w:val="0"/>
      <w:marRight w:val="0"/>
      <w:marTop w:val="0"/>
      <w:marBottom w:val="0"/>
      <w:divBdr>
        <w:top w:val="none" w:sz="0" w:space="0" w:color="auto"/>
        <w:left w:val="none" w:sz="0" w:space="0" w:color="auto"/>
        <w:bottom w:val="none" w:sz="0" w:space="0" w:color="auto"/>
        <w:right w:val="none" w:sz="0" w:space="0" w:color="auto"/>
      </w:divBdr>
    </w:div>
    <w:div w:id="605314365">
      <w:bodyDiv w:val="1"/>
      <w:marLeft w:val="0"/>
      <w:marRight w:val="0"/>
      <w:marTop w:val="0"/>
      <w:marBottom w:val="0"/>
      <w:divBdr>
        <w:top w:val="none" w:sz="0" w:space="0" w:color="auto"/>
        <w:left w:val="none" w:sz="0" w:space="0" w:color="auto"/>
        <w:bottom w:val="none" w:sz="0" w:space="0" w:color="auto"/>
        <w:right w:val="none" w:sz="0" w:space="0" w:color="auto"/>
      </w:divBdr>
    </w:div>
    <w:div w:id="630865980">
      <w:bodyDiv w:val="1"/>
      <w:marLeft w:val="0"/>
      <w:marRight w:val="0"/>
      <w:marTop w:val="0"/>
      <w:marBottom w:val="0"/>
      <w:divBdr>
        <w:top w:val="none" w:sz="0" w:space="0" w:color="auto"/>
        <w:left w:val="none" w:sz="0" w:space="0" w:color="auto"/>
        <w:bottom w:val="none" w:sz="0" w:space="0" w:color="auto"/>
        <w:right w:val="none" w:sz="0" w:space="0" w:color="auto"/>
      </w:divBdr>
    </w:div>
    <w:div w:id="636180236">
      <w:bodyDiv w:val="1"/>
      <w:marLeft w:val="0"/>
      <w:marRight w:val="0"/>
      <w:marTop w:val="0"/>
      <w:marBottom w:val="0"/>
      <w:divBdr>
        <w:top w:val="none" w:sz="0" w:space="0" w:color="auto"/>
        <w:left w:val="none" w:sz="0" w:space="0" w:color="auto"/>
        <w:bottom w:val="none" w:sz="0" w:space="0" w:color="auto"/>
        <w:right w:val="none" w:sz="0" w:space="0" w:color="auto"/>
      </w:divBdr>
    </w:div>
    <w:div w:id="645548467">
      <w:bodyDiv w:val="1"/>
      <w:marLeft w:val="0"/>
      <w:marRight w:val="0"/>
      <w:marTop w:val="0"/>
      <w:marBottom w:val="0"/>
      <w:divBdr>
        <w:top w:val="none" w:sz="0" w:space="0" w:color="auto"/>
        <w:left w:val="none" w:sz="0" w:space="0" w:color="auto"/>
        <w:bottom w:val="none" w:sz="0" w:space="0" w:color="auto"/>
        <w:right w:val="none" w:sz="0" w:space="0" w:color="auto"/>
      </w:divBdr>
    </w:div>
    <w:div w:id="65020918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9768921">
      <w:bodyDiv w:val="1"/>
      <w:marLeft w:val="0"/>
      <w:marRight w:val="0"/>
      <w:marTop w:val="0"/>
      <w:marBottom w:val="0"/>
      <w:divBdr>
        <w:top w:val="none" w:sz="0" w:space="0" w:color="auto"/>
        <w:left w:val="none" w:sz="0" w:space="0" w:color="auto"/>
        <w:bottom w:val="none" w:sz="0" w:space="0" w:color="auto"/>
        <w:right w:val="none" w:sz="0" w:space="0" w:color="auto"/>
      </w:divBdr>
    </w:div>
    <w:div w:id="66855626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4381535">
      <w:bodyDiv w:val="1"/>
      <w:marLeft w:val="0"/>
      <w:marRight w:val="0"/>
      <w:marTop w:val="0"/>
      <w:marBottom w:val="0"/>
      <w:divBdr>
        <w:top w:val="none" w:sz="0" w:space="0" w:color="auto"/>
        <w:left w:val="none" w:sz="0" w:space="0" w:color="auto"/>
        <w:bottom w:val="none" w:sz="0" w:space="0" w:color="auto"/>
        <w:right w:val="none" w:sz="0" w:space="0" w:color="auto"/>
      </w:divBdr>
    </w:div>
    <w:div w:id="675810591">
      <w:bodyDiv w:val="1"/>
      <w:marLeft w:val="0"/>
      <w:marRight w:val="0"/>
      <w:marTop w:val="0"/>
      <w:marBottom w:val="0"/>
      <w:divBdr>
        <w:top w:val="none" w:sz="0" w:space="0" w:color="auto"/>
        <w:left w:val="none" w:sz="0" w:space="0" w:color="auto"/>
        <w:bottom w:val="none" w:sz="0" w:space="0" w:color="auto"/>
        <w:right w:val="none" w:sz="0" w:space="0" w:color="auto"/>
      </w:divBdr>
    </w:div>
    <w:div w:id="676615907">
      <w:bodyDiv w:val="1"/>
      <w:marLeft w:val="0"/>
      <w:marRight w:val="0"/>
      <w:marTop w:val="0"/>
      <w:marBottom w:val="0"/>
      <w:divBdr>
        <w:top w:val="none" w:sz="0" w:space="0" w:color="auto"/>
        <w:left w:val="none" w:sz="0" w:space="0" w:color="auto"/>
        <w:bottom w:val="none" w:sz="0" w:space="0" w:color="auto"/>
        <w:right w:val="none" w:sz="0" w:space="0" w:color="auto"/>
      </w:divBdr>
      <w:divsChild>
        <w:div w:id="1087771220">
          <w:marLeft w:val="0"/>
          <w:marRight w:val="0"/>
          <w:marTop w:val="0"/>
          <w:marBottom w:val="0"/>
          <w:divBdr>
            <w:top w:val="none" w:sz="0" w:space="0" w:color="auto"/>
            <w:left w:val="none" w:sz="0" w:space="0" w:color="auto"/>
            <w:bottom w:val="none" w:sz="0" w:space="0" w:color="auto"/>
            <w:right w:val="none" w:sz="0" w:space="0" w:color="auto"/>
          </w:divBdr>
          <w:divsChild>
            <w:div w:id="121458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9806">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6256084">
      <w:bodyDiv w:val="1"/>
      <w:marLeft w:val="0"/>
      <w:marRight w:val="0"/>
      <w:marTop w:val="0"/>
      <w:marBottom w:val="0"/>
      <w:divBdr>
        <w:top w:val="none" w:sz="0" w:space="0" w:color="auto"/>
        <w:left w:val="none" w:sz="0" w:space="0" w:color="auto"/>
        <w:bottom w:val="none" w:sz="0" w:space="0" w:color="auto"/>
        <w:right w:val="none" w:sz="0" w:space="0" w:color="auto"/>
      </w:divBdr>
    </w:div>
    <w:div w:id="689374880">
      <w:bodyDiv w:val="1"/>
      <w:marLeft w:val="0"/>
      <w:marRight w:val="0"/>
      <w:marTop w:val="0"/>
      <w:marBottom w:val="0"/>
      <w:divBdr>
        <w:top w:val="none" w:sz="0" w:space="0" w:color="auto"/>
        <w:left w:val="none" w:sz="0" w:space="0" w:color="auto"/>
        <w:bottom w:val="none" w:sz="0" w:space="0" w:color="auto"/>
        <w:right w:val="none" w:sz="0" w:space="0" w:color="auto"/>
      </w:divBdr>
    </w:div>
    <w:div w:id="690378159">
      <w:bodyDiv w:val="1"/>
      <w:marLeft w:val="0"/>
      <w:marRight w:val="0"/>
      <w:marTop w:val="0"/>
      <w:marBottom w:val="0"/>
      <w:divBdr>
        <w:top w:val="none" w:sz="0" w:space="0" w:color="auto"/>
        <w:left w:val="none" w:sz="0" w:space="0" w:color="auto"/>
        <w:bottom w:val="none" w:sz="0" w:space="0" w:color="auto"/>
        <w:right w:val="none" w:sz="0" w:space="0" w:color="auto"/>
      </w:divBdr>
    </w:div>
    <w:div w:id="695892563">
      <w:bodyDiv w:val="1"/>
      <w:marLeft w:val="0"/>
      <w:marRight w:val="0"/>
      <w:marTop w:val="0"/>
      <w:marBottom w:val="0"/>
      <w:divBdr>
        <w:top w:val="none" w:sz="0" w:space="0" w:color="auto"/>
        <w:left w:val="none" w:sz="0" w:space="0" w:color="auto"/>
        <w:bottom w:val="none" w:sz="0" w:space="0" w:color="auto"/>
        <w:right w:val="none" w:sz="0" w:space="0" w:color="auto"/>
      </w:divBdr>
    </w:div>
    <w:div w:id="706371363">
      <w:bodyDiv w:val="1"/>
      <w:marLeft w:val="0"/>
      <w:marRight w:val="0"/>
      <w:marTop w:val="0"/>
      <w:marBottom w:val="0"/>
      <w:divBdr>
        <w:top w:val="none" w:sz="0" w:space="0" w:color="auto"/>
        <w:left w:val="none" w:sz="0" w:space="0" w:color="auto"/>
        <w:bottom w:val="none" w:sz="0" w:space="0" w:color="auto"/>
        <w:right w:val="none" w:sz="0" w:space="0" w:color="auto"/>
      </w:divBdr>
    </w:div>
    <w:div w:id="724328763">
      <w:bodyDiv w:val="1"/>
      <w:marLeft w:val="0"/>
      <w:marRight w:val="0"/>
      <w:marTop w:val="0"/>
      <w:marBottom w:val="0"/>
      <w:divBdr>
        <w:top w:val="none" w:sz="0" w:space="0" w:color="auto"/>
        <w:left w:val="none" w:sz="0" w:space="0" w:color="auto"/>
        <w:bottom w:val="none" w:sz="0" w:space="0" w:color="auto"/>
        <w:right w:val="none" w:sz="0" w:space="0" w:color="auto"/>
      </w:divBdr>
    </w:div>
    <w:div w:id="726610010">
      <w:bodyDiv w:val="1"/>
      <w:marLeft w:val="0"/>
      <w:marRight w:val="0"/>
      <w:marTop w:val="0"/>
      <w:marBottom w:val="0"/>
      <w:divBdr>
        <w:top w:val="none" w:sz="0" w:space="0" w:color="auto"/>
        <w:left w:val="none" w:sz="0" w:space="0" w:color="auto"/>
        <w:bottom w:val="none" w:sz="0" w:space="0" w:color="auto"/>
        <w:right w:val="none" w:sz="0" w:space="0" w:color="auto"/>
      </w:divBdr>
    </w:div>
    <w:div w:id="743986339">
      <w:bodyDiv w:val="1"/>
      <w:marLeft w:val="0"/>
      <w:marRight w:val="0"/>
      <w:marTop w:val="0"/>
      <w:marBottom w:val="0"/>
      <w:divBdr>
        <w:top w:val="none" w:sz="0" w:space="0" w:color="auto"/>
        <w:left w:val="none" w:sz="0" w:space="0" w:color="auto"/>
        <w:bottom w:val="none" w:sz="0" w:space="0" w:color="auto"/>
        <w:right w:val="none" w:sz="0" w:space="0" w:color="auto"/>
      </w:divBdr>
    </w:div>
    <w:div w:id="753163626">
      <w:bodyDiv w:val="1"/>
      <w:marLeft w:val="0"/>
      <w:marRight w:val="0"/>
      <w:marTop w:val="0"/>
      <w:marBottom w:val="0"/>
      <w:divBdr>
        <w:top w:val="none" w:sz="0" w:space="0" w:color="auto"/>
        <w:left w:val="none" w:sz="0" w:space="0" w:color="auto"/>
        <w:bottom w:val="none" w:sz="0" w:space="0" w:color="auto"/>
        <w:right w:val="none" w:sz="0" w:space="0" w:color="auto"/>
      </w:divBdr>
    </w:div>
    <w:div w:id="775832204">
      <w:bodyDiv w:val="1"/>
      <w:marLeft w:val="0"/>
      <w:marRight w:val="0"/>
      <w:marTop w:val="0"/>
      <w:marBottom w:val="0"/>
      <w:divBdr>
        <w:top w:val="none" w:sz="0" w:space="0" w:color="auto"/>
        <w:left w:val="none" w:sz="0" w:space="0" w:color="auto"/>
        <w:bottom w:val="none" w:sz="0" w:space="0" w:color="auto"/>
        <w:right w:val="none" w:sz="0" w:space="0" w:color="auto"/>
      </w:divBdr>
    </w:div>
    <w:div w:id="780339694">
      <w:bodyDiv w:val="1"/>
      <w:marLeft w:val="0"/>
      <w:marRight w:val="0"/>
      <w:marTop w:val="0"/>
      <w:marBottom w:val="0"/>
      <w:divBdr>
        <w:top w:val="none" w:sz="0" w:space="0" w:color="auto"/>
        <w:left w:val="none" w:sz="0" w:space="0" w:color="auto"/>
        <w:bottom w:val="none" w:sz="0" w:space="0" w:color="auto"/>
        <w:right w:val="none" w:sz="0" w:space="0" w:color="auto"/>
      </w:divBdr>
    </w:div>
    <w:div w:id="784423001">
      <w:bodyDiv w:val="1"/>
      <w:marLeft w:val="0"/>
      <w:marRight w:val="0"/>
      <w:marTop w:val="0"/>
      <w:marBottom w:val="0"/>
      <w:divBdr>
        <w:top w:val="none" w:sz="0" w:space="0" w:color="auto"/>
        <w:left w:val="none" w:sz="0" w:space="0" w:color="auto"/>
        <w:bottom w:val="none" w:sz="0" w:space="0" w:color="auto"/>
        <w:right w:val="none" w:sz="0" w:space="0" w:color="auto"/>
      </w:divBdr>
    </w:div>
    <w:div w:id="787889297">
      <w:bodyDiv w:val="1"/>
      <w:marLeft w:val="0"/>
      <w:marRight w:val="0"/>
      <w:marTop w:val="0"/>
      <w:marBottom w:val="0"/>
      <w:divBdr>
        <w:top w:val="none" w:sz="0" w:space="0" w:color="auto"/>
        <w:left w:val="none" w:sz="0" w:space="0" w:color="auto"/>
        <w:bottom w:val="none" w:sz="0" w:space="0" w:color="auto"/>
        <w:right w:val="none" w:sz="0" w:space="0" w:color="auto"/>
      </w:divBdr>
    </w:div>
    <w:div w:id="790174061">
      <w:bodyDiv w:val="1"/>
      <w:marLeft w:val="0"/>
      <w:marRight w:val="0"/>
      <w:marTop w:val="0"/>
      <w:marBottom w:val="0"/>
      <w:divBdr>
        <w:top w:val="none" w:sz="0" w:space="0" w:color="auto"/>
        <w:left w:val="none" w:sz="0" w:space="0" w:color="auto"/>
        <w:bottom w:val="none" w:sz="0" w:space="0" w:color="auto"/>
        <w:right w:val="none" w:sz="0" w:space="0" w:color="auto"/>
      </w:divBdr>
    </w:div>
    <w:div w:id="792018340">
      <w:bodyDiv w:val="1"/>
      <w:marLeft w:val="0"/>
      <w:marRight w:val="0"/>
      <w:marTop w:val="0"/>
      <w:marBottom w:val="0"/>
      <w:divBdr>
        <w:top w:val="none" w:sz="0" w:space="0" w:color="auto"/>
        <w:left w:val="none" w:sz="0" w:space="0" w:color="auto"/>
        <w:bottom w:val="none" w:sz="0" w:space="0" w:color="auto"/>
        <w:right w:val="none" w:sz="0" w:space="0" w:color="auto"/>
      </w:divBdr>
    </w:div>
    <w:div w:id="798063797">
      <w:bodyDiv w:val="1"/>
      <w:marLeft w:val="0"/>
      <w:marRight w:val="0"/>
      <w:marTop w:val="0"/>
      <w:marBottom w:val="0"/>
      <w:divBdr>
        <w:top w:val="none" w:sz="0" w:space="0" w:color="auto"/>
        <w:left w:val="none" w:sz="0" w:space="0" w:color="auto"/>
        <w:bottom w:val="none" w:sz="0" w:space="0" w:color="auto"/>
        <w:right w:val="none" w:sz="0" w:space="0" w:color="auto"/>
      </w:divBdr>
    </w:div>
    <w:div w:id="800921173">
      <w:bodyDiv w:val="1"/>
      <w:marLeft w:val="0"/>
      <w:marRight w:val="0"/>
      <w:marTop w:val="0"/>
      <w:marBottom w:val="0"/>
      <w:divBdr>
        <w:top w:val="none" w:sz="0" w:space="0" w:color="auto"/>
        <w:left w:val="none" w:sz="0" w:space="0" w:color="auto"/>
        <w:bottom w:val="none" w:sz="0" w:space="0" w:color="auto"/>
        <w:right w:val="none" w:sz="0" w:space="0" w:color="auto"/>
      </w:divBdr>
    </w:div>
    <w:div w:id="818765371">
      <w:bodyDiv w:val="1"/>
      <w:marLeft w:val="0"/>
      <w:marRight w:val="0"/>
      <w:marTop w:val="0"/>
      <w:marBottom w:val="0"/>
      <w:divBdr>
        <w:top w:val="none" w:sz="0" w:space="0" w:color="auto"/>
        <w:left w:val="none" w:sz="0" w:space="0" w:color="auto"/>
        <w:bottom w:val="none" w:sz="0" w:space="0" w:color="auto"/>
        <w:right w:val="none" w:sz="0" w:space="0" w:color="auto"/>
      </w:divBdr>
    </w:div>
    <w:div w:id="820775722">
      <w:bodyDiv w:val="1"/>
      <w:marLeft w:val="0"/>
      <w:marRight w:val="0"/>
      <w:marTop w:val="0"/>
      <w:marBottom w:val="0"/>
      <w:divBdr>
        <w:top w:val="none" w:sz="0" w:space="0" w:color="auto"/>
        <w:left w:val="none" w:sz="0" w:space="0" w:color="auto"/>
        <w:bottom w:val="none" w:sz="0" w:space="0" w:color="auto"/>
        <w:right w:val="none" w:sz="0" w:space="0" w:color="auto"/>
      </w:divBdr>
    </w:div>
    <w:div w:id="821973014">
      <w:bodyDiv w:val="1"/>
      <w:marLeft w:val="0"/>
      <w:marRight w:val="0"/>
      <w:marTop w:val="0"/>
      <w:marBottom w:val="0"/>
      <w:divBdr>
        <w:top w:val="none" w:sz="0" w:space="0" w:color="auto"/>
        <w:left w:val="none" w:sz="0" w:space="0" w:color="auto"/>
        <w:bottom w:val="none" w:sz="0" w:space="0" w:color="auto"/>
        <w:right w:val="none" w:sz="0" w:space="0" w:color="auto"/>
      </w:divBdr>
    </w:div>
    <w:div w:id="824711370">
      <w:bodyDiv w:val="1"/>
      <w:marLeft w:val="0"/>
      <w:marRight w:val="0"/>
      <w:marTop w:val="0"/>
      <w:marBottom w:val="0"/>
      <w:divBdr>
        <w:top w:val="none" w:sz="0" w:space="0" w:color="auto"/>
        <w:left w:val="none" w:sz="0" w:space="0" w:color="auto"/>
        <w:bottom w:val="none" w:sz="0" w:space="0" w:color="auto"/>
        <w:right w:val="none" w:sz="0" w:space="0" w:color="auto"/>
      </w:divBdr>
    </w:div>
    <w:div w:id="825514479">
      <w:bodyDiv w:val="1"/>
      <w:marLeft w:val="0"/>
      <w:marRight w:val="0"/>
      <w:marTop w:val="0"/>
      <w:marBottom w:val="0"/>
      <w:divBdr>
        <w:top w:val="none" w:sz="0" w:space="0" w:color="auto"/>
        <w:left w:val="none" w:sz="0" w:space="0" w:color="auto"/>
        <w:bottom w:val="none" w:sz="0" w:space="0" w:color="auto"/>
        <w:right w:val="none" w:sz="0" w:space="0" w:color="auto"/>
      </w:divBdr>
    </w:div>
    <w:div w:id="839080345">
      <w:bodyDiv w:val="1"/>
      <w:marLeft w:val="0"/>
      <w:marRight w:val="0"/>
      <w:marTop w:val="0"/>
      <w:marBottom w:val="0"/>
      <w:divBdr>
        <w:top w:val="none" w:sz="0" w:space="0" w:color="auto"/>
        <w:left w:val="none" w:sz="0" w:space="0" w:color="auto"/>
        <w:bottom w:val="none" w:sz="0" w:space="0" w:color="auto"/>
        <w:right w:val="none" w:sz="0" w:space="0" w:color="auto"/>
      </w:divBdr>
    </w:div>
    <w:div w:id="840237207">
      <w:bodyDiv w:val="1"/>
      <w:marLeft w:val="0"/>
      <w:marRight w:val="0"/>
      <w:marTop w:val="0"/>
      <w:marBottom w:val="0"/>
      <w:divBdr>
        <w:top w:val="none" w:sz="0" w:space="0" w:color="auto"/>
        <w:left w:val="none" w:sz="0" w:space="0" w:color="auto"/>
        <w:bottom w:val="none" w:sz="0" w:space="0" w:color="auto"/>
        <w:right w:val="none" w:sz="0" w:space="0" w:color="auto"/>
      </w:divBdr>
    </w:div>
    <w:div w:id="841630149">
      <w:bodyDiv w:val="1"/>
      <w:marLeft w:val="0"/>
      <w:marRight w:val="0"/>
      <w:marTop w:val="0"/>
      <w:marBottom w:val="0"/>
      <w:divBdr>
        <w:top w:val="none" w:sz="0" w:space="0" w:color="auto"/>
        <w:left w:val="none" w:sz="0" w:space="0" w:color="auto"/>
        <w:bottom w:val="none" w:sz="0" w:space="0" w:color="auto"/>
        <w:right w:val="none" w:sz="0" w:space="0" w:color="auto"/>
      </w:divBdr>
    </w:div>
    <w:div w:id="846023660">
      <w:bodyDiv w:val="1"/>
      <w:marLeft w:val="0"/>
      <w:marRight w:val="0"/>
      <w:marTop w:val="0"/>
      <w:marBottom w:val="0"/>
      <w:divBdr>
        <w:top w:val="none" w:sz="0" w:space="0" w:color="auto"/>
        <w:left w:val="none" w:sz="0" w:space="0" w:color="auto"/>
        <w:bottom w:val="none" w:sz="0" w:space="0" w:color="auto"/>
        <w:right w:val="none" w:sz="0" w:space="0" w:color="auto"/>
      </w:divBdr>
    </w:div>
    <w:div w:id="850416583">
      <w:bodyDiv w:val="1"/>
      <w:marLeft w:val="0"/>
      <w:marRight w:val="0"/>
      <w:marTop w:val="0"/>
      <w:marBottom w:val="0"/>
      <w:divBdr>
        <w:top w:val="none" w:sz="0" w:space="0" w:color="auto"/>
        <w:left w:val="none" w:sz="0" w:space="0" w:color="auto"/>
        <w:bottom w:val="none" w:sz="0" w:space="0" w:color="auto"/>
        <w:right w:val="none" w:sz="0" w:space="0" w:color="auto"/>
      </w:divBdr>
    </w:div>
    <w:div w:id="859584796">
      <w:bodyDiv w:val="1"/>
      <w:marLeft w:val="0"/>
      <w:marRight w:val="0"/>
      <w:marTop w:val="0"/>
      <w:marBottom w:val="0"/>
      <w:divBdr>
        <w:top w:val="none" w:sz="0" w:space="0" w:color="auto"/>
        <w:left w:val="none" w:sz="0" w:space="0" w:color="auto"/>
        <w:bottom w:val="none" w:sz="0" w:space="0" w:color="auto"/>
        <w:right w:val="none" w:sz="0" w:space="0" w:color="auto"/>
      </w:divBdr>
    </w:div>
    <w:div w:id="866333517">
      <w:bodyDiv w:val="1"/>
      <w:marLeft w:val="0"/>
      <w:marRight w:val="0"/>
      <w:marTop w:val="0"/>
      <w:marBottom w:val="0"/>
      <w:divBdr>
        <w:top w:val="none" w:sz="0" w:space="0" w:color="auto"/>
        <w:left w:val="none" w:sz="0" w:space="0" w:color="auto"/>
        <w:bottom w:val="none" w:sz="0" w:space="0" w:color="auto"/>
        <w:right w:val="none" w:sz="0" w:space="0" w:color="auto"/>
      </w:divBdr>
    </w:div>
    <w:div w:id="875504130">
      <w:bodyDiv w:val="1"/>
      <w:marLeft w:val="0"/>
      <w:marRight w:val="0"/>
      <w:marTop w:val="0"/>
      <w:marBottom w:val="0"/>
      <w:divBdr>
        <w:top w:val="none" w:sz="0" w:space="0" w:color="auto"/>
        <w:left w:val="none" w:sz="0" w:space="0" w:color="auto"/>
        <w:bottom w:val="none" w:sz="0" w:space="0" w:color="auto"/>
        <w:right w:val="none" w:sz="0" w:space="0" w:color="auto"/>
      </w:divBdr>
    </w:div>
    <w:div w:id="877006051">
      <w:bodyDiv w:val="1"/>
      <w:marLeft w:val="0"/>
      <w:marRight w:val="0"/>
      <w:marTop w:val="0"/>
      <w:marBottom w:val="0"/>
      <w:divBdr>
        <w:top w:val="none" w:sz="0" w:space="0" w:color="auto"/>
        <w:left w:val="none" w:sz="0" w:space="0" w:color="auto"/>
        <w:bottom w:val="none" w:sz="0" w:space="0" w:color="auto"/>
        <w:right w:val="none" w:sz="0" w:space="0" w:color="auto"/>
      </w:divBdr>
    </w:div>
    <w:div w:id="882061878">
      <w:bodyDiv w:val="1"/>
      <w:marLeft w:val="0"/>
      <w:marRight w:val="0"/>
      <w:marTop w:val="0"/>
      <w:marBottom w:val="0"/>
      <w:divBdr>
        <w:top w:val="none" w:sz="0" w:space="0" w:color="auto"/>
        <w:left w:val="none" w:sz="0" w:space="0" w:color="auto"/>
        <w:bottom w:val="none" w:sz="0" w:space="0" w:color="auto"/>
        <w:right w:val="none" w:sz="0" w:space="0" w:color="auto"/>
      </w:divBdr>
    </w:div>
    <w:div w:id="884215502">
      <w:bodyDiv w:val="1"/>
      <w:marLeft w:val="0"/>
      <w:marRight w:val="0"/>
      <w:marTop w:val="0"/>
      <w:marBottom w:val="0"/>
      <w:divBdr>
        <w:top w:val="none" w:sz="0" w:space="0" w:color="auto"/>
        <w:left w:val="none" w:sz="0" w:space="0" w:color="auto"/>
        <w:bottom w:val="none" w:sz="0" w:space="0" w:color="auto"/>
        <w:right w:val="none" w:sz="0" w:space="0" w:color="auto"/>
      </w:divBdr>
    </w:div>
    <w:div w:id="893083025">
      <w:bodyDiv w:val="1"/>
      <w:marLeft w:val="0"/>
      <w:marRight w:val="0"/>
      <w:marTop w:val="0"/>
      <w:marBottom w:val="0"/>
      <w:divBdr>
        <w:top w:val="none" w:sz="0" w:space="0" w:color="auto"/>
        <w:left w:val="none" w:sz="0" w:space="0" w:color="auto"/>
        <w:bottom w:val="none" w:sz="0" w:space="0" w:color="auto"/>
        <w:right w:val="none" w:sz="0" w:space="0" w:color="auto"/>
      </w:divBdr>
    </w:div>
    <w:div w:id="896357298">
      <w:bodyDiv w:val="1"/>
      <w:marLeft w:val="0"/>
      <w:marRight w:val="0"/>
      <w:marTop w:val="0"/>
      <w:marBottom w:val="0"/>
      <w:divBdr>
        <w:top w:val="none" w:sz="0" w:space="0" w:color="auto"/>
        <w:left w:val="none" w:sz="0" w:space="0" w:color="auto"/>
        <w:bottom w:val="none" w:sz="0" w:space="0" w:color="auto"/>
        <w:right w:val="none" w:sz="0" w:space="0" w:color="auto"/>
      </w:divBdr>
    </w:div>
    <w:div w:id="897476934">
      <w:bodyDiv w:val="1"/>
      <w:marLeft w:val="0"/>
      <w:marRight w:val="0"/>
      <w:marTop w:val="0"/>
      <w:marBottom w:val="0"/>
      <w:divBdr>
        <w:top w:val="none" w:sz="0" w:space="0" w:color="auto"/>
        <w:left w:val="none" w:sz="0" w:space="0" w:color="auto"/>
        <w:bottom w:val="none" w:sz="0" w:space="0" w:color="auto"/>
        <w:right w:val="none" w:sz="0" w:space="0" w:color="auto"/>
      </w:divBdr>
    </w:div>
    <w:div w:id="905334732">
      <w:bodyDiv w:val="1"/>
      <w:marLeft w:val="0"/>
      <w:marRight w:val="0"/>
      <w:marTop w:val="0"/>
      <w:marBottom w:val="0"/>
      <w:divBdr>
        <w:top w:val="none" w:sz="0" w:space="0" w:color="auto"/>
        <w:left w:val="none" w:sz="0" w:space="0" w:color="auto"/>
        <w:bottom w:val="none" w:sz="0" w:space="0" w:color="auto"/>
        <w:right w:val="none" w:sz="0" w:space="0" w:color="auto"/>
      </w:divBdr>
    </w:div>
    <w:div w:id="920483403">
      <w:bodyDiv w:val="1"/>
      <w:marLeft w:val="0"/>
      <w:marRight w:val="0"/>
      <w:marTop w:val="0"/>
      <w:marBottom w:val="0"/>
      <w:divBdr>
        <w:top w:val="none" w:sz="0" w:space="0" w:color="auto"/>
        <w:left w:val="none" w:sz="0" w:space="0" w:color="auto"/>
        <w:bottom w:val="none" w:sz="0" w:space="0" w:color="auto"/>
        <w:right w:val="none" w:sz="0" w:space="0" w:color="auto"/>
      </w:divBdr>
      <w:divsChild>
        <w:div w:id="1957103584">
          <w:marLeft w:val="0"/>
          <w:marRight w:val="0"/>
          <w:marTop w:val="0"/>
          <w:marBottom w:val="0"/>
          <w:divBdr>
            <w:top w:val="none" w:sz="0" w:space="0" w:color="auto"/>
            <w:left w:val="none" w:sz="0" w:space="0" w:color="auto"/>
            <w:bottom w:val="none" w:sz="0" w:space="0" w:color="auto"/>
            <w:right w:val="none" w:sz="0" w:space="0" w:color="auto"/>
          </w:divBdr>
          <w:divsChild>
            <w:div w:id="20542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2078">
      <w:bodyDiv w:val="1"/>
      <w:marLeft w:val="0"/>
      <w:marRight w:val="0"/>
      <w:marTop w:val="0"/>
      <w:marBottom w:val="0"/>
      <w:divBdr>
        <w:top w:val="none" w:sz="0" w:space="0" w:color="auto"/>
        <w:left w:val="none" w:sz="0" w:space="0" w:color="auto"/>
        <w:bottom w:val="none" w:sz="0" w:space="0" w:color="auto"/>
        <w:right w:val="none" w:sz="0" w:space="0" w:color="auto"/>
      </w:divBdr>
    </w:div>
    <w:div w:id="922765067">
      <w:bodyDiv w:val="1"/>
      <w:marLeft w:val="0"/>
      <w:marRight w:val="0"/>
      <w:marTop w:val="0"/>
      <w:marBottom w:val="0"/>
      <w:divBdr>
        <w:top w:val="none" w:sz="0" w:space="0" w:color="auto"/>
        <w:left w:val="none" w:sz="0" w:space="0" w:color="auto"/>
        <w:bottom w:val="none" w:sz="0" w:space="0" w:color="auto"/>
        <w:right w:val="none" w:sz="0" w:space="0" w:color="auto"/>
      </w:divBdr>
    </w:div>
    <w:div w:id="925647051">
      <w:bodyDiv w:val="1"/>
      <w:marLeft w:val="0"/>
      <w:marRight w:val="0"/>
      <w:marTop w:val="0"/>
      <w:marBottom w:val="0"/>
      <w:divBdr>
        <w:top w:val="none" w:sz="0" w:space="0" w:color="auto"/>
        <w:left w:val="none" w:sz="0" w:space="0" w:color="auto"/>
        <w:bottom w:val="none" w:sz="0" w:space="0" w:color="auto"/>
        <w:right w:val="none" w:sz="0" w:space="0" w:color="auto"/>
      </w:divBdr>
    </w:div>
    <w:div w:id="929000967">
      <w:bodyDiv w:val="1"/>
      <w:marLeft w:val="0"/>
      <w:marRight w:val="0"/>
      <w:marTop w:val="0"/>
      <w:marBottom w:val="0"/>
      <w:divBdr>
        <w:top w:val="none" w:sz="0" w:space="0" w:color="auto"/>
        <w:left w:val="none" w:sz="0" w:space="0" w:color="auto"/>
        <w:bottom w:val="none" w:sz="0" w:space="0" w:color="auto"/>
        <w:right w:val="none" w:sz="0" w:space="0" w:color="auto"/>
      </w:divBdr>
    </w:div>
    <w:div w:id="934441444">
      <w:bodyDiv w:val="1"/>
      <w:marLeft w:val="0"/>
      <w:marRight w:val="0"/>
      <w:marTop w:val="0"/>
      <w:marBottom w:val="0"/>
      <w:divBdr>
        <w:top w:val="none" w:sz="0" w:space="0" w:color="auto"/>
        <w:left w:val="none" w:sz="0" w:space="0" w:color="auto"/>
        <w:bottom w:val="none" w:sz="0" w:space="0" w:color="auto"/>
        <w:right w:val="none" w:sz="0" w:space="0" w:color="auto"/>
      </w:divBdr>
    </w:div>
    <w:div w:id="936251956">
      <w:bodyDiv w:val="1"/>
      <w:marLeft w:val="0"/>
      <w:marRight w:val="0"/>
      <w:marTop w:val="0"/>
      <w:marBottom w:val="0"/>
      <w:divBdr>
        <w:top w:val="none" w:sz="0" w:space="0" w:color="auto"/>
        <w:left w:val="none" w:sz="0" w:space="0" w:color="auto"/>
        <w:bottom w:val="none" w:sz="0" w:space="0" w:color="auto"/>
        <w:right w:val="none" w:sz="0" w:space="0" w:color="auto"/>
      </w:divBdr>
    </w:div>
    <w:div w:id="936599472">
      <w:bodyDiv w:val="1"/>
      <w:marLeft w:val="0"/>
      <w:marRight w:val="0"/>
      <w:marTop w:val="0"/>
      <w:marBottom w:val="0"/>
      <w:divBdr>
        <w:top w:val="none" w:sz="0" w:space="0" w:color="auto"/>
        <w:left w:val="none" w:sz="0" w:space="0" w:color="auto"/>
        <w:bottom w:val="none" w:sz="0" w:space="0" w:color="auto"/>
        <w:right w:val="none" w:sz="0" w:space="0" w:color="auto"/>
      </w:divBdr>
    </w:div>
    <w:div w:id="937059513">
      <w:bodyDiv w:val="1"/>
      <w:marLeft w:val="0"/>
      <w:marRight w:val="0"/>
      <w:marTop w:val="0"/>
      <w:marBottom w:val="0"/>
      <w:divBdr>
        <w:top w:val="none" w:sz="0" w:space="0" w:color="auto"/>
        <w:left w:val="none" w:sz="0" w:space="0" w:color="auto"/>
        <w:bottom w:val="none" w:sz="0" w:space="0" w:color="auto"/>
        <w:right w:val="none" w:sz="0" w:space="0" w:color="auto"/>
      </w:divBdr>
    </w:div>
    <w:div w:id="954874457">
      <w:bodyDiv w:val="1"/>
      <w:marLeft w:val="0"/>
      <w:marRight w:val="0"/>
      <w:marTop w:val="0"/>
      <w:marBottom w:val="0"/>
      <w:divBdr>
        <w:top w:val="none" w:sz="0" w:space="0" w:color="auto"/>
        <w:left w:val="none" w:sz="0" w:space="0" w:color="auto"/>
        <w:bottom w:val="none" w:sz="0" w:space="0" w:color="auto"/>
        <w:right w:val="none" w:sz="0" w:space="0" w:color="auto"/>
      </w:divBdr>
    </w:div>
    <w:div w:id="966080905">
      <w:bodyDiv w:val="1"/>
      <w:marLeft w:val="0"/>
      <w:marRight w:val="0"/>
      <w:marTop w:val="0"/>
      <w:marBottom w:val="0"/>
      <w:divBdr>
        <w:top w:val="none" w:sz="0" w:space="0" w:color="auto"/>
        <w:left w:val="none" w:sz="0" w:space="0" w:color="auto"/>
        <w:bottom w:val="none" w:sz="0" w:space="0" w:color="auto"/>
        <w:right w:val="none" w:sz="0" w:space="0" w:color="auto"/>
      </w:divBdr>
    </w:div>
    <w:div w:id="966466921">
      <w:bodyDiv w:val="1"/>
      <w:marLeft w:val="0"/>
      <w:marRight w:val="0"/>
      <w:marTop w:val="0"/>
      <w:marBottom w:val="0"/>
      <w:divBdr>
        <w:top w:val="none" w:sz="0" w:space="0" w:color="auto"/>
        <w:left w:val="none" w:sz="0" w:space="0" w:color="auto"/>
        <w:bottom w:val="none" w:sz="0" w:space="0" w:color="auto"/>
        <w:right w:val="none" w:sz="0" w:space="0" w:color="auto"/>
      </w:divBdr>
    </w:div>
    <w:div w:id="966853294">
      <w:bodyDiv w:val="1"/>
      <w:marLeft w:val="0"/>
      <w:marRight w:val="0"/>
      <w:marTop w:val="0"/>
      <w:marBottom w:val="0"/>
      <w:divBdr>
        <w:top w:val="none" w:sz="0" w:space="0" w:color="auto"/>
        <w:left w:val="none" w:sz="0" w:space="0" w:color="auto"/>
        <w:bottom w:val="none" w:sz="0" w:space="0" w:color="auto"/>
        <w:right w:val="none" w:sz="0" w:space="0" w:color="auto"/>
      </w:divBdr>
    </w:div>
    <w:div w:id="974946099">
      <w:bodyDiv w:val="1"/>
      <w:marLeft w:val="0"/>
      <w:marRight w:val="0"/>
      <w:marTop w:val="0"/>
      <w:marBottom w:val="0"/>
      <w:divBdr>
        <w:top w:val="none" w:sz="0" w:space="0" w:color="auto"/>
        <w:left w:val="none" w:sz="0" w:space="0" w:color="auto"/>
        <w:bottom w:val="none" w:sz="0" w:space="0" w:color="auto"/>
        <w:right w:val="none" w:sz="0" w:space="0" w:color="auto"/>
      </w:divBdr>
    </w:div>
    <w:div w:id="980117860">
      <w:bodyDiv w:val="1"/>
      <w:marLeft w:val="0"/>
      <w:marRight w:val="0"/>
      <w:marTop w:val="0"/>
      <w:marBottom w:val="0"/>
      <w:divBdr>
        <w:top w:val="none" w:sz="0" w:space="0" w:color="auto"/>
        <w:left w:val="none" w:sz="0" w:space="0" w:color="auto"/>
        <w:bottom w:val="none" w:sz="0" w:space="0" w:color="auto"/>
        <w:right w:val="none" w:sz="0" w:space="0" w:color="auto"/>
      </w:divBdr>
    </w:div>
    <w:div w:id="983199708">
      <w:bodyDiv w:val="1"/>
      <w:marLeft w:val="0"/>
      <w:marRight w:val="0"/>
      <w:marTop w:val="0"/>
      <w:marBottom w:val="0"/>
      <w:divBdr>
        <w:top w:val="none" w:sz="0" w:space="0" w:color="auto"/>
        <w:left w:val="none" w:sz="0" w:space="0" w:color="auto"/>
        <w:bottom w:val="none" w:sz="0" w:space="0" w:color="auto"/>
        <w:right w:val="none" w:sz="0" w:space="0" w:color="auto"/>
      </w:divBdr>
    </w:div>
    <w:div w:id="989211474">
      <w:bodyDiv w:val="1"/>
      <w:marLeft w:val="0"/>
      <w:marRight w:val="0"/>
      <w:marTop w:val="0"/>
      <w:marBottom w:val="0"/>
      <w:divBdr>
        <w:top w:val="none" w:sz="0" w:space="0" w:color="auto"/>
        <w:left w:val="none" w:sz="0" w:space="0" w:color="auto"/>
        <w:bottom w:val="none" w:sz="0" w:space="0" w:color="auto"/>
        <w:right w:val="none" w:sz="0" w:space="0" w:color="auto"/>
      </w:divBdr>
    </w:div>
    <w:div w:id="991131273">
      <w:bodyDiv w:val="1"/>
      <w:marLeft w:val="0"/>
      <w:marRight w:val="0"/>
      <w:marTop w:val="0"/>
      <w:marBottom w:val="0"/>
      <w:divBdr>
        <w:top w:val="none" w:sz="0" w:space="0" w:color="auto"/>
        <w:left w:val="none" w:sz="0" w:space="0" w:color="auto"/>
        <w:bottom w:val="none" w:sz="0" w:space="0" w:color="auto"/>
        <w:right w:val="none" w:sz="0" w:space="0" w:color="auto"/>
      </w:divBdr>
    </w:div>
    <w:div w:id="998726339">
      <w:bodyDiv w:val="1"/>
      <w:marLeft w:val="0"/>
      <w:marRight w:val="0"/>
      <w:marTop w:val="0"/>
      <w:marBottom w:val="0"/>
      <w:divBdr>
        <w:top w:val="none" w:sz="0" w:space="0" w:color="auto"/>
        <w:left w:val="none" w:sz="0" w:space="0" w:color="auto"/>
        <w:bottom w:val="none" w:sz="0" w:space="0" w:color="auto"/>
        <w:right w:val="none" w:sz="0" w:space="0" w:color="auto"/>
      </w:divBdr>
    </w:div>
    <w:div w:id="1000042001">
      <w:bodyDiv w:val="1"/>
      <w:marLeft w:val="0"/>
      <w:marRight w:val="0"/>
      <w:marTop w:val="0"/>
      <w:marBottom w:val="0"/>
      <w:divBdr>
        <w:top w:val="none" w:sz="0" w:space="0" w:color="auto"/>
        <w:left w:val="none" w:sz="0" w:space="0" w:color="auto"/>
        <w:bottom w:val="none" w:sz="0" w:space="0" w:color="auto"/>
        <w:right w:val="none" w:sz="0" w:space="0" w:color="auto"/>
      </w:divBdr>
    </w:div>
    <w:div w:id="1003973090">
      <w:bodyDiv w:val="1"/>
      <w:marLeft w:val="0"/>
      <w:marRight w:val="0"/>
      <w:marTop w:val="0"/>
      <w:marBottom w:val="0"/>
      <w:divBdr>
        <w:top w:val="none" w:sz="0" w:space="0" w:color="auto"/>
        <w:left w:val="none" w:sz="0" w:space="0" w:color="auto"/>
        <w:bottom w:val="none" w:sz="0" w:space="0" w:color="auto"/>
        <w:right w:val="none" w:sz="0" w:space="0" w:color="auto"/>
      </w:divBdr>
      <w:divsChild>
        <w:div w:id="1343236429">
          <w:marLeft w:val="0"/>
          <w:marRight w:val="0"/>
          <w:marTop w:val="0"/>
          <w:marBottom w:val="0"/>
          <w:divBdr>
            <w:top w:val="none" w:sz="0" w:space="0" w:color="auto"/>
            <w:left w:val="none" w:sz="0" w:space="0" w:color="auto"/>
            <w:bottom w:val="none" w:sz="0" w:space="0" w:color="auto"/>
            <w:right w:val="none" w:sz="0" w:space="0" w:color="auto"/>
          </w:divBdr>
          <w:divsChild>
            <w:div w:id="516425861">
              <w:marLeft w:val="0"/>
              <w:marRight w:val="0"/>
              <w:marTop w:val="0"/>
              <w:marBottom w:val="0"/>
              <w:divBdr>
                <w:top w:val="none" w:sz="0" w:space="0" w:color="auto"/>
                <w:left w:val="none" w:sz="0" w:space="0" w:color="auto"/>
                <w:bottom w:val="none" w:sz="0" w:space="0" w:color="auto"/>
                <w:right w:val="none" w:sz="0" w:space="0" w:color="auto"/>
              </w:divBdr>
            </w:div>
          </w:divsChild>
        </w:div>
        <w:div w:id="1876119836">
          <w:marLeft w:val="0"/>
          <w:marRight w:val="0"/>
          <w:marTop w:val="0"/>
          <w:marBottom w:val="0"/>
          <w:divBdr>
            <w:top w:val="none" w:sz="0" w:space="0" w:color="auto"/>
            <w:left w:val="none" w:sz="0" w:space="0" w:color="auto"/>
            <w:bottom w:val="none" w:sz="0" w:space="0" w:color="auto"/>
            <w:right w:val="none" w:sz="0" w:space="0" w:color="auto"/>
          </w:divBdr>
          <w:divsChild>
            <w:div w:id="2050840028">
              <w:marLeft w:val="0"/>
              <w:marRight w:val="0"/>
              <w:marTop w:val="0"/>
              <w:marBottom w:val="0"/>
              <w:divBdr>
                <w:top w:val="none" w:sz="0" w:space="0" w:color="auto"/>
                <w:left w:val="none" w:sz="0" w:space="0" w:color="auto"/>
                <w:bottom w:val="none" w:sz="0" w:space="0" w:color="auto"/>
                <w:right w:val="none" w:sz="0" w:space="0" w:color="auto"/>
              </w:divBdr>
              <w:divsChild>
                <w:div w:id="2119526337">
                  <w:marLeft w:val="0"/>
                  <w:marRight w:val="0"/>
                  <w:marTop w:val="0"/>
                  <w:marBottom w:val="0"/>
                  <w:divBdr>
                    <w:top w:val="none" w:sz="0" w:space="0" w:color="auto"/>
                    <w:left w:val="none" w:sz="0" w:space="0" w:color="auto"/>
                    <w:bottom w:val="none" w:sz="0" w:space="0" w:color="auto"/>
                    <w:right w:val="none" w:sz="0" w:space="0" w:color="auto"/>
                  </w:divBdr>
                  <w:divsChild>
                    <w:div w:id="19774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99828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9179163">
      <w:bodyDiv w:val="1"/>
      <w:marLeft w:val="0"/>
      <w:marRight w:val="0"/>
      <w:marTop w:val="0"/>
      <w:marBottom w:val="0"/>
      <w:divBdr>
        <w:top w:val="none" w:sz="0" w:space="0" w:color="auto"/>
        <w:left w:val="none" w:sz="0" w:space="0" w:color="auto"/>
        <w:bottom w:val="none" w:sz="0" w:space="0" w:color="auto"/>
        <w:right w:val="none" w:sz="0" w:space="0" w:color="auto"/>
      </w:divBdr>
    </w:div>
    <w:div w:id="1053891929">
      <w:bodyDiv w:val="1"/>
      <w:marLeft w:val="0"/>
      <w:marRight w:val="0"/>
      <w:marTop w:val="0"/>
      <w:marBottom w:val="0"/>
      <w:divBdr>
        <w:top w:val="none" w:sz="0" w:space="0" w:color="auto"/>
        <w:left w:val="none" w:sz="0" w:space="0" w:color="auto"/>
        <w:bottom w:val="none" w:sz="0" w:space="0" w:color="auto"/>
        <w:right w:val="none" w:sz="0" w:space="0" w:color="auto"/>
      </w:divBdr>
    </w:div>
    <w:div w:id="1056970830">
      <w:bodyDiv w:val="1"/>
      <w:marLeft w:val="0"/>
      <w:marRight w:val="0"/>
      <w:marTop w:val="0"/>
      <w:marBottom w:val="0"/>
      <w:divBdr>
        <w:top w:val="none" w:sz="0" w:space="0" w:color="auto"/>
        <w:left w:val="none" w:sz="0" w:space="0" w:color="auto"/>
        <w:bottom w:val="none" w:sz="0" w:space="0" w:color="auto"/>
        <w:right w:val="none" w:sz="0" w:space="0" w:color="auto"/>
      </w:divBdr>
    </w:div>
    <w:div w:id="1056974401">
      <w:bodyDiv w:val="1"/>
      <w:marLeft w:val="0"/>
      <w:marRight w:val="0"/>
      <w:marTop w:val="0"/>
      <w:marBottom w:val="0"/>
      <w:divBdr>
        <w:top w:val="none" w:sz="0" w:space="0" w:color="auto"/>
        <w:left w:val="none" w:sz="0" w:space="0" w:color="auto"/>
        <w:bottom w:val="none" w:sz="0" w:space="0" w:color="auto"/>
        <w:right w:val="none" w:sz="0" w:space="0" w:color="auto"/>
      </w:divBdr>
    </w:div>
    <w:div w:id="1060666594">
      <w:bodyDiv w:val="1"/>
      <w:marLeft w:val="0"/>
      <w:marRight w:val="0"/>
      <w:marTop w:val="0"/>
      <w:marBottom w:val="0"/>
      <w:divBdr>
        <w:top w:val="none" w:sz="0" w:space="0" w:color="auto"/>
        <w:left w:val="none" w:sz="0" w:space="0" w:color="auto"/>
        <w:bottom w:val="none" w:sz="0" w:space="0" w:color="auto"/>
        <w:right w:val="none" w:sz="0" w:space="0" w:color="auto"/>
      </w:divBdr>
    </w:div>
    <w:div w:id="1061372030">
      <w:bodyDiv w:val="1"/>
      <w:marLeft w:val="0"/>
      <w:marRight w:val="0"/>
      <w:marTop w:val="0"/>
      <w:marBottom w:val="0"/>
      <w:divBdr>
        <w:top w:val="none" w:sz="0" w:space="0" w:color="auto"/>
        <w:left w:val="none" w:sz="0" w:space="0" w:color="auto"/>
        <w:bottom w:val="none" w:sz="0" w:space="0" w:color="auto"/>
        <w:right w:val="none" w:sz="0" w:space="0" w:color="auto"/>
      </w:divBdr>
    </w:div>
    <w:div w:id="1063215924">
      <w:bodyDiv w:val="1"/>
      <w:marLeft w:val="0"/>
      <w:marRight w:val="0"/>
      <w:marTop w:val="0"/>
      <w:marBottom w:val="0"/>
      <w:divBdr>
        <w:top w:val="none" w:sz="0" w:space="0" w:color="auto"/>
        <w:left w:val="none" w:sz="0" w:space="0" w:color="auto"/>
        <w:bottom w:val="none" w:sz="0" w:space="0" w:color="auto"/>
        <w:right w:val="none" w:sz="0" w:space="0" w:color="auto"/>
      </w:divBdr>
    </w:div>
    <w:div w:id="1064330612">
      <w:bodyDiv w:val="1"/>
      <w:marLeft w:val="0"/>
      <w:marRight w:val="0"/>
      <w:marTop w:val="0"/>
      <w:marBottom w:val="0"/>
      <w:divBdr>
        <w:top w:val="none" w:sz="0" w:space="0" w:color="auto"/>
        <w:left w:val="none" w:sz="0" w:space="0" w:color="auto"/>
        <w:bottom w:val="none" w:sz="0" w:space="0" w:color="auto"/>
        <w:right w:val="none" w:sz="0" w:space="0" w:color="auto"/>
      </w:divBdr>
    </w:div>
    <w:div w:id="1069378906">
      <w:bodyDiv w:val="1"/>
      <w:marLeft w:val="0"/>
      <w:marRight w:val="0"/>
      <w:marTop w:val="0"/>
      <w:marBottom w:val="0"/>
      <w:divBdr>
        <w:top w:val="none" w:sz="0" w:space="0" w:color="auto"/>
        <w:left w:val="none" w:sz="0" w:space="0" w:color="auto"/>
        <w:bottom w:val="none" w:sz="0" w:space="0" w:color="auto"/>
        <w:right w:val="none" w:sz="0" w:space="0" w:color="auto"/>
      </w:divBdr>
    </w:div>
    <w:div w:id="1069497811">
      <w:bodyDiv w:val="1"/>
      <w:marLeft w:val="0"/>
      <w:marRight w:val="0"/>
      <w:marTop w:val="0"/>
      <w:marBottom w:val="0"/>
      <w:divBdr>
        <w:top w:val="none" w:sz="0" w:space="0" w:color="auto"/>
        <w:left w:val="none" w:sz="0" w:space="0" w:color="auto"/>
        <w:bottom w:val="none" w:sz="0" w:space="0" w:color="auto"/>
        <w:right w:val="none" w:sz="0" w:space="0" w:color="auto"/>
      </w:divBdr>
    </w:div>
    <w:div w:id="1072393245">
      <w:bodyDiv w:val="1"/>
      <w:marLeft w:val="0"/>
      <w:marRight w:val="0"/>
      <w:marTop w:val="0"/>
      <w:marBottom w:val="0"/>
      <w:divBdr>
        <w:top w:val="none" w:sz="0" w:space="0" w:color="auto"/>
        <w:left w:val="none" w:sz="0" w:space="0" w:color="auto"/>
        <w:bottom w:val="none" w:sz="0" w:space="0" w:color="auto"/>
        <w:right w:val="none" w:sz="0" w:space="0" w:color="auto"/>
      </w:divBdr>
    </w:div>
    <w:div w:id="1097336059">
      <w:bodyDiv w:val="1"/>
      <w:marLeft w:val="0"/>
      <w:marRight w:val="0"/>
      <w:marTop w:val="0"/>
      <w:marBottom w:val="0"/>
      <w:divBdr>
        <w:top w:val="none" w:sz="0" w:space="0" w:color="auto"/>
        <w:left w:val="none" w:sz="0" w:space="0" w:color="auto"/>
        <w:bottom w:val="none" w:sz="0" w:space="0" w:color="auto"/>
        <w:right w:val="none" w:sz="0" w:space="0" w:color="auto"/>
      </w:divBdr>
    </w:div>
    <w:div w:id="1110466327">
      <w:bodyDiv w:val="1"/>
      <w:marLeft w:val="0"/>
      <w:marRight w:val="0"/>
      <w:marTop w:val="0"/>
      <w:marBottom w:val="0"/>
      <w:divBdr>
        <w:top w:val="none" w:sz="0" w:space="0" w:color="auto"/>
        <w:left w:val="none" w:sz="0" w:space="0" w:color="auto"/>
        <w:bottom w:val="none" w:sz="0" w:space="0" w:color="auto"/>
        <w:right w:val="none" w:sz="0" w:space="0" w:color="auto"/>
      </w:divBdr>
    </w:div>
    <w:div w:id="1112288626">
      <w:bodyDiv w:val="1"/>
      <w:marLeft w:val="0"/>
      <w:marRight w:val="0"/>
      <w:marTop w:val="0"/>
      <w:marBottom w:val="0"/>
      <w:divBdr>
        <w:top w:val="none" w:sz="0" w:space="0" w:color="auto"/>
        <w:left w:val="none" w:sz="0" w:space="0" w:color="auto"/>
        <w:bottom w:val="none" w:sz="0" w:space="0" w:color="auto"/>
        <w:right w:val="none" w:sz="0" w:space="0" w:color="auto"/>
      </w:divBdr>
      <w:divsChild>
        <w:div w:id="1899632883">
          <w:marLeft w:val="0"/>
          <w:marRight w:val="0"/>
          <w:marTop w:val="0"/>
          <w:marBottom w:val="0"/>
          <w:divBdr>
            <w:top w:val="none" w:sz="0" w:space="0" w:color="auto"/>
            <w:left w:val="none" w:sz="0" w:space="0" w:color="auto"/>
            <w:bottom w:val="none" w:sz="0" w:space="0" w:color="auto"/>
            <w:right w:val="none" w:sz="0" w:space="0" w:color="auto"/>
          </w:divBdr>
          <w:divsChild>
            <w:div w:id="7771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1986">
      <w:bodyDiv w:val="1"/>
      <w:marLeft w:val="0"/>
      <w:marRight w:val="0"/>
      <w:marTop w:val="0"/>
      <w:marBottom w:val="0"/>
      <w:divBdr>
        <w:top w:val="none" w:sz="0" w:space="0" w:color="auto"/>
        <w:left w:val="none" w:sz="0" w:space="0" w:color="auto"/>
        <w:bottom w:val="none" w:sz="0" w:space="0" w:color="auto"/>
        <w:right w:val="none" w:sz="0" w:space="0" w:color="auto"/>
      </w:divBdr>
    </w:div>
    <w:div w:id="1126659613">
      <w:bodyDiv w:val="1"/>
      <w:marLeft w:val="0"/>
      <w:marRight w:val="0"/>
      <w:marTop w:val="0"/>
      <w:marBottom w:val="0"/>
      <w:divBdr>
        <w:top w:val="none" w:sz="0" w:space="0" w:color="auto"/>
        <w:left w:val="none" w:sz="0" w:space="0" w:color="auto"/>
        <w:bottom w:val="none" w:sz="0" w:space="0" w:color="auto"/>
        <w:right w:val="none" w:sz="0" w:space="0" w:color="auto"/>
      </w:divBdr>
    </w:div>
    <w:div w:id="1136794794">
      <w:bodyDiv w:val="1"/>
      <w:marLeft w:val="0"/>
      <w:marRight w:val="0"/>
      <w:marTop w:val="0"/>
      <w:marBottom w:val="0"/>
      <w:divBdr>
        <w:top w:val="none" w:sz="0" w:space="0" w:color="auto"/>
        <w:left w:val="none" w:sz="0" w:space="0" w:color="auto"/>
        <w:bottom w:val="none" w:sz="0" w:space="0" w:color="auto"/>
        <w:right w:val="none" w:sz="0" w:space="0" w:color="auto"/>
      </w:divBdr>
      <w:divsChild>
        <w:div w:id="1722903144">
          <w:marLeft w:val="0"/>
          <w:marRight w:val="0"/>
          <w:marTop w:val="0"/>
          <w:marBottom w:val="0"/>
          <w:divBdr>
            <w:top w:val="none" w:sz="0" w:space="0" w:color="auto"/>
            <w:left w:val="none" w:sz="0" w:space="0" w:color="auto"/>
            <w:bottom w:val="none" w:sz="0" w:space="0" w:color="auto"/>
            <w:right w:val="none" w:sz="0" w:space="0" w:color="auto"/>
          </w:divBdr>
          <w:divsChild>
            <w:div w:id="16374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2978">
      <w:bodyDiv w:val="1"/>
      <w:marLeft w:val="0"/>
      <w:marRight w:val="0"/>
      <w:marTop w:val="0"/>
      <w:marBottom w:val="0"/>
      <w:divBdr>
        <w:top w:val="none" w:sz="0" w:space="0" w:color="auto"/>
        <w:left w:val="none" w:sz="0" w:space="0" w:color="auto"/>
        <w:bottom w:val="none" w:sz="0" w:space="0" w:color="auto"/>
        <w:right w:val="none" w:sz="0" w:space="0" w:color="auto"/>
      </w:divBdr>
    </w:div>
    <w:div w:id="1140683415">
      <w:bodyDiv w:val="1"/>
      <w:marLeft w:val="0"/>
      <w:marRight w:val="0"/>
      <w:marTop w:val="0"/>
      <w:marBottom w:val="0"/>
      <w:divBdr>
        <w:top w:val="none" w:sz="0" w:space="0" w:color="auto"/>
        <w:left w:val="none" w:sz="0" w:space="0" w:color="auto"/>
        <w:bottom w:val="none" w:sz="0" w:space="0" w:color="auto"/>
        <w:right w:val="none" w:sz="0" w:space="0" w:color="auto"/>
      </w:divBdr>
    </w:div>
    <w:div w:id="1145700563">
      <w:bodyDiv w:val="1"/>
      <w:marLeft w:val="0"/>
      <w:marRight w:val="0"/>
      <w:marTop w:val="0"/>
      <w:marBottom w:val="0"/>
      <w:divBdr>
        <w:top w:val="none" w:sz="0" w:space="0" w:color="auto"/>
        <w:left w:val="none" w:sz="0" w:space="0" w:color="auto"/>
        <w:bottom w:val="none" w:sz="0" w:space="0" w:color="auto"/>
        <w:right w:val="none" w:sz="0" w:space="0" w:color="auto"/>
      </w:divBdr>
    </w:div>
    <w:div w:id="1150823531">
      <w:bodyDiv w:val="1"/>
      <w:marLeft w:val="0"/>
      <w:marRight w:val="0"/>
      <w:marTop w:val="0"/>
      <w:marBottom w:val="0"/>
      <w:divBdr>
        <w:top w:val="none" w:sz="0" w:space="0" w:color="auto"/>
        <w:left w:val="none" w:sz="0" w:space="0" w:color="auto"/>
        <w:bottom w:val="none" w:sz="0" w:space="0" w:color="auto"/>
        <w:right w:val="none" w:sz="0" w:space="0" w:color="auto"/>
      </w:divBdr>
    </w:div>
    <w:div w:id="1151606045">
      <w:bodyDiv w:val="1"/>
      <w:marLeft w:val="0"/>
      <w:marRight w:val="0"/>
      <w:marTop w:val="0"/>
      <w:marBottom w:val="0"/>
      <w:divBdr>
        <w:top w:val="none" w:sz="0" w:space="0" w:color="auto"/>
        <w:left w:val="none" w:sz="0" w:space="0" w:color="auto"/>
        <w:bottom w:val="none" w:sz="0" w:space="0" w:color="auto"/>
        <w:right w:val="none" w:sz="0" w:space="0" w:color="auto"/>
      </w:divBdr>
    </w:div>
    <w:div w:id="1152217621">
      <w:bodyDiv w:val="1"/>
      <w:marLeft w:val="0"/>
      <w:marRight w:val="0"/>
      <w:marTop w:val="0"/>
      <w:marBottom w:val="0"/>
      <w:divBdr>
        <w:top w:val="none" w:sz="0" w:space="0" w:color="auto"/>
        <w:left w:val="none" w:sz="0" w:space="0" w:color="auto"/>
        <w:bottom w:val="none" w:sz="0" w:space="0" w:color="auto"/>
        <w:right w:val="none" w:sz="0" w:space="0" w:color="auto"/>
      </w:divBdr>
    </w:div>
    <w:div w:id="1157654189">
      <w:bodyDiv w:val="1"/>
      <w:marLeft w:val="0"/>
      <w:marRight w:val="0"/>
      <w:marTop w:val="0"/>
      <w:marBottom w:val="0"/>
      <w:divBdr>
        <w:top w:val="none" w:sz="0" w:space="0" w:color="auto"/>
        <w:left w:val="none" w:sz="0" w:space="0" w:color="auto"/>
        <w:bottom w:val="none" w:sz="0" w:space="0" w:color="auto"/>
        <w:right w:val="none" w:sz="0" w:space="0" w:color="auto"/>
      </w:divBdr>
    </w:div>
    <w:div w:id="1158500375">
      <w:bodyDiv w:val="1"/>
      <w:marLeft w:val="0"/>
      <w:marRight w:val="0"/>
      <w:marTop w:val="0"/>
      <w:marBottom w:val="0"/>
      <w:divBdr>
        <w:top w:val="none" w:sz="0" w:space="0" w:color="auto"/>
        <w:left w:val="none" w:sz="0" w:space="0" w:color="auto"/>
        <w:bottom w:val="none" w:sz="0" w:space="0" w:color="auto"/>
        <w:right w:val="none" w:sz="0" w:space="0" w:color="auto"/>
      </w:divBdr>
    </w:div>
    <w:div w:id="1170176565">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6793025">
      <w:bodyDiv w:val="1"/>
      <w:marLeft w:val="0"/>
      <w:marRight w:val="0"/>
      <w:marTop w:val="0"/>
      <w:marBottom w:val="0"/>
      <w:divBdr>
        <w:top w:val="none" w:sz="0" w:space="0" w:color="auto"/>
        <w:left w:val="none" w:sz="0" w:space="0" w:color="auto"/>
        <w:bottom w:val="none" w:sz="0" w:space="0" w:color="auto"/>
        <w:right w:val="none" w:sz="0" w:space="0" w:color="auto"/>
      </w:divBdr>
    </w:div>
    <w:div w:id="1189639793">
      <w:bodyDiv w:val="1"/>
      <w:marLeft w:val="0"/>
      <w:marRight w:val="0"/>
      <w:marTop w:val="0"/>
      <w:marBottom w:val="0"/>
      <w:divBdr>
        <w:top w:val="none" w:sz="0" w:space="0" w:color="auto"/>
        <w:left w:val="none" w:sz="0" w:space="0" w:color="auto"/>
        <w:bottom w:val="none" w:sz="0" w:space="0" w:color="auto"/>
        <w:right w:val="none" w:sz="0" w:space="0" w:color="auto"/>
      </w:divBdr>
    </w:div>
    <w:div w:id="1190676722">
      <w:bodyDiv w:val="1"/>
      <w:marLeft w:val="0"/>
      <w:marRight w:val="0"/>
      <w:marTop w:val="0"/>
      <w:marBottom w:val="0"/>
      <w:divBdr>
        <w:top w:val="none" w:sz="0" w:space="0" w:color="auto"/>
        <w:left w:val="none" w:sz="0" w:space="0" w:color="auto"/>
        <w:bottom w:val="none" w:sz="0" w:space="0" w:color="auto"/>
        <w:right w:val="none" w:sz="0" w:space="0" w:color="auto"/>
      </w:divBdr>
    </w:div>
    <w:div w:id="1196964657">
      <w:bodyDiv w:val="1"/>
      <w:marLeft w:val="0"/>
      <w:marRight w:val="0"/>
      <w:marTop w:val="0"/>
      <w:marBottom w:val="0"/>
      <w:divBdr>
        <w:top w:val="none" w:sz="0" w:space="0" w:color="auto"/>
        <w:left w:val="none" w:sz="0" w:space="0" w:color="auto"/>
        <w:bottom w:val="none" w:sz="0" w:space="0" w:color="auto"/>
        <w:right w:val="none" w:sz="0" w:space="0" w:color="auto"/>
      </w:divBdr>
    </w:div>
    <w:div w:id="1197737676">
      <w:bodyDiv w:val="1"/>
      <w:marLeft w:val="0"/>
      <w:marRight w:val="0"/>
      <w:marTop w:val="0"/>
      <w:marBottom w:val="0"/>
      <w:divBdr>
        <w:top w:val="none" w:sz="0" w:space="0" w:color="auto"/>
        <w:left w:val="none" w:sz="0" w:space="0" w:color="auto"/>
        <w:bottom w:val="none" w:sz="0" w:space="0" w:color="auto"/>
        <w:right w:val="none" w:sz="0" w:space="0" w:color="auto"/>
      </w:divBdr>
    </w:div>
    <w:div w:id="1198347511">
      <w:bodyDiv w:val="1"/>
      <w:marLeft w:val="0"/>
      <w:marRight w:val="0"/>
      <w:marTop w:val="0"/>
      <w:marBottom w:val="0"/>
      <w:divBdr>
        <w:top w:val="none" w:sz="0" w:space="0" w:color="auto"/>
        <w:left w:val="none" w:sz="0" w:space="0" w:color="auto"/>
        <w:bottom w:val="none" w:sz="0" w:space="0" w:color="auto"/>
        <w:right w:val="none" w:sz="0" w:space="0" w:color="auto"/>
      </w:divBdr>
    </w:div>
    <w:div w:id="1198810921">
      <w:bodyDiv w:val="1"/>
      <w:marLeft w:val="0"/>
      <w:marRight w:val="0"/>
      <w:marTop w:val="0"/>
      <w:marBottom w:val="0"/>
      <w:divBdr>
        <w:top w:val="none" w:sz="0" w:space="0" w:color="auto"/>
        <w:left w:val="none" w:sz="0" w:space="0" w:color="auto"/>
        <w:bottom w:val="none" w:sz="0" w:space="0" w:color="auto"/>
        <w:right w:val="none" w:sz="0" w:space="0" w:color="auto"/>
      </w:divBdr>
    </w:div>
    <w:div w:id="1199857572">
      <w:bodyDiv w:val="1"/>
      <w:marLeft w:val="0"/>
      <w:marRight w:val="0"/>
      <w:marTop w:val="0"/>
      <w:marBottom w:val="0"/>
      <w:divBdr>
        <w:top w:val="none" w:sz="0" w:space="0" w:color="auto"/>
        <w:left w:val="none" w:sz="0" w:space="0" w:color="auto"/>
        <w:bottom w:val="none" w:sz="0" w:space="0" w:color="auto"/>
        <w:right w:val="none" w:sz="0" w:space="0" w:color="auto"/>
      </w:divBdr>
    </w:div>
    <w:div w:id="1201019602">
      <w:bodyDiv w:val="1"/>
      <w:marLeft w:val="0"/>
      <w:marRight w:val="0"/>
      <w:marTop w:val="0"/>
      <w:marBottom w:val="0"/>
      <w:divBdr>
        <w:top w:val="none" w:sz="0" w:space="0" w:color="auto"/>
        <w:left w:val="none" w:sz="0" w:space="0" w:color="auto"/>
        <w:bottom w:val="none" w:sz="0" w:space="0" w:color="auto"/>
        <w:right w:val="none" w:sz="0" w:space="0" w:color="auto"/>
      </w:divBdr>
    </w:div>
    <w:div w:id="1205557292">
      <w:bodyDiv w:val="1"/>
      <w:marLeft w:val="0"/>
      <w:marRight w:val="0"/>
      <w:marTop w:val="0"/>
      <w:marBottom w:val="0"/>
      <w:divBdr>
        <w:top w:val="none" w:sz="0" w:space="0" w:color="auto"/>
        <w:left w:val="none" w:sz="0" w:space="0" w:color="auto"/>
        <w:bottom w:val="none" w:sz="0" w:space="0" w:color="auto"/>
        <w:right w:val="none" w:sz="0" w:space="0" w:color="auto"/>
      </w:divBdr>
    </w:div>
    <w:div w:id="1210260717">
      <w:bodyDiv w:val="1"/>
      <w:marLeft w:val="0"/>
      <w:marRight w:val="0"/>
      <w:marTop w:val="0"/>
      <w:marBottom w:val="0"/>
      <w:divBdr>
        <w:top w:val="none" w:sz="0" w:space="0" w:color="auto"/>
        <w:left w:val="none" w:sz="0" w:space="0" w:color="auto"/>
        <w:bottom w:val="none" w:sz="0" w:space="0" w:color="auto"/>
        <w:right w:val="none" w:sz="0" w:space="0" w:color="auto"/>
      </w:divBdr>
    </w:div>
    <w:div w:id="1212300945">
      <w:bodyDiv w:val="1"/>
      <w:marLeft w:val="0"/>
      <w:marRight w:val="0"/>
      <w:marTop w:val="0"/>
      <w:marBottom w:val="0"/>
      <w:divBdr>
        <w:top w:val="none" w:sz="0" w:space="0" w:color="auto"/>
        <w:left w:val="none" w:sz="0" w:space="0" w:color="auto"/>
        <w:bottom w:val="none" w:sz="0" w:space="0" w:color="auto"/>
        <w:right w:val="none" w:sz="0" w:space="0" w:color="auto"/>
      </w:divBdr>
    </w:div>
    <w:div w:id="1222717675">
      <w:bodyDiv w:val="1"/>
      <w:marLeft w:val="0"/>
      <w:marRight w:val="0"/>
      <w:marTop w:val="0"/>
      <w:marBottom w:val="0"/>
      <w:divBdr>
        <w:top w:val="none" w:sz="0" w:space="0" w:color="auto"/>
        <w:left w:val="none" w:sz="0" w:space="0" w:color="auto"/>
        <w:bottom w:val="none" w:sz="0" w:space="0" w:color="auto"/>
        <w:right w:val="none" w:sz="0" w:space="0" w:color="auto"/>
      </w:divBdr>
    </w:div>
    <w:div w:id="1228031372">
      <w:bodyDiv w:val="1"/>
      <w:marLeft w:val="0"/>
      <w:marRight w:val="0"/>
      <w:marTop w:val="0"/>
      <w:marBottom w:val="0"/>
      <w:divBdr>
        <w:top w:val="none" w:sz="0" w:space="0" w:color="auto"/>
        <w:left w:val="none" w:sz="0" w:space="0" w:color="auto"/>
        <w:bottom w:val="none" w:sz="0" w:space="0" w:color="auto"/>
        <w:right w:val="none" w:sz="0" w:space="0" w:color="auto"/>
      </w:divBdr>
    </w:div>
    <w:div w:id="1234703699">
      <w:bodyDiv w:val="1"/>
      <w:marLeft w:val="0"/>
      <w:marRight w:val="0"/>
      <w:marTop w:val="0"/>
      <w:marBottom w:val="0"/>
      <w:divBdr>
        <w:top w:val="none" w:sz="0" w:space="0" w:color="auto"/>
        <w:left w:val="none" w:sz="0" w:space="0" w:color="auto"/>
        <w:bottom w:val="none" w:sz="0" w:space="0" w:color="auto"/>
        <w:right w:val="none" w:sz="0" w:space="0" w:color="auto"/>
      </w:divBdr>
    </w:div>
    <w:div w:id="1234855437">
      <w:bodyDiv w:val="1"/>
      <w:marLeft w:val="0"/>
      <w:marRight w:val="0"/>
      <w:marTop w:val="0"/>
      <w:marBottom w:val="0"/>
      <w:divBdr>
        <w:top w:val="none" w:sz="0" w:space="0" w:color="auto"/>
        <w:left w:val="none" w:sz="0" w:space="0" w:color="auto"/>
        <w:bottom w:val="none" w:sz="0" w:space="0" w:color="auto"/>
        <w:right w:val="none" w:sz="0" w:space="0" w:color="auto"/>
      </w:divBdr>
    </w:div>
    <w:div w:id="1244947533">
      <w:bodyDiv w:val="1"/>
      <w:marLeft w:val="0"/>
      <w:marRight w:val="0"/>
      <w:marTop w:val="0"/>
      <w:marBottom w:val="0"/>
      <w:divBdr>
        <w:top w:val="none" w:sz="0" w:space="0" w:color="auto"/>
        <w:left w:val="none" w:sz="0" w:space="0" w:color="auto"/>
        <w:bottom w:val="none" w:sz="0" w:space="0" w:color="auto"/>
        <w:right w:val="none" w:sz="0" w:space="0" w:color="auto"/>
      </w:divBdr>
      <w:divsChild>
        <w:div w:id="412236669">
          <w:marLeft w:val="0"/>
          <w:marRight w:val="0"/>
          <w:marTop w:val="0"/>
          <w:marBottom w:val="0"/>
          <w:divBdr>
            <w:top w:val="none" w:sz="0" w:space="0" w:color="auto"/>
            <w:left w:val="none" w:sz="0" w:space="0" w:color="auto"/>
            <w:bottom w:val="none" w:sz="0" w:space="0" w:color="auto"/>
            <w:right w:val="none" w:sz="0" w:space="0" w:color="auto"/>
          </w:divBdr>
          <w:divsChild>
            <w:div w:id="5224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2670">
      <w:bodyDiv w:val="1"/>
      <w:marLeft w:val="0"/>
      <w:marRight w:val="0"/>
      <w:marTop w:val="0"/>
      <w:marBottom w:val="0"/>
      <w:divBdr>
        <w:top w:val="none" w:sz="0" w:space="0" w:color="auto"/>
        <w:left w:val="none" w:sz="0" w:space="0" w:color="auto"/>
        <w:bottom w:val="none" w:sz="0" w:space="0" w:color="auto"/>
        <w:right w:val="none" w:sz="0" w:space="0" w:color="auto"/>
      </w:divBdr>
    </w:div>
    <w:div w:id="1254391668">
      <w:bodyDiv w:val="1"/>
      <w:marLeft w:val="0"/>
      <w:marRight w:val="0"/>
      <w:marTop w:val="0"/>
      <w:marBottom w:val="0"/>
      <w:divBdr>
        <w:top w:val="none" w:sz="0" w:space="0" w:color="auto"/>
        <w:left w:val="none" w:sz="0" w:space="0" w:color="auto"/>
        <w:bottom w:val="none" w:sz="0" w:space="0" w:color="auto"/>
        <w:right w:val="none" w:sz="0" w:space="0" w:color="auto"/>
      </w:divBdr>
    </w:div>
    <w:div w:id="1257129239">
      <w:bodyDiv w:val="1"/>
      <w:marLeft w:val="0"/>
      <w:marRight w:val="0"/>
      <w:marTop w:val="0"/>
      <w:marBottom w:val="0"/>
      <w:divBdr>
        <w:top w:val="none" w:sz="0" w:space="0" w:color="auto"/>
        <w:left w:val="none" w:sz="0" w:space="0" w:color="auto"/>
        <w:bottom w:val="none" w:sz="0" w:space="0" w:color="auto"/>
        <w:right w:val="none" w:sz="0" w:space="0" w:color="auto"/>
      </w:divBdr>
    </w:div>
    <w:div w:id="1266576435">
      <w:bodyDiv w:val="1"/>
      <w:marLeft w:val="0"/>
      <w:marRight w:val="0"/>
      <w:marTop w:val="0"/>
      <w:marBottom w:val="0"/>
      <w:divBdr>
        <w:top w:val="none" w:sz="0" w:space="0" w:color="auto"/>
        <w:left w:val="none" w:sz="0" w:space="0" w:color="auto"/>
        <w:bottom w:val="none" w:sz="0" w:space="0" w:color="auto"/>
        <w:right w:val="none" w:sz="0" w:space="0" w:color="auto"/>
      </w:divBdr>
    </w:div>
    <w:div w:id="1275750787">
      <w:bodyDiv w:val="1"/>
      <w:marLeft w:val="0"/>
      <w:marRight w:val="0"/>
      <w:marTop w:val="0"/>
      <w:marBottom w:val="0"/>
      <w:divBdr>
        <w:top w:val="none" w:sz="0" w:space="0" w:color="auto"/>
        <w:left w:val="none" w:sz="0" w:space="0" w:color="auto"/>
        <w:bottom w:val="none" w:sz="0" w:space="0" w:color="auto"/>
        <w:right w:val="none" w:sz="0" w:space="0" w:color="auto"/>
      </w:divBdr>
    </w:div>
    <w:div w:id="127902061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6232194">
      <w:bodyDiv w:val="1"/>
      <w:marLeft w:val="0"/>
      <w:marRight w:val="0"/>
      <w:marTop w:val="0"/>
      <w:marBottom w:val="0"/>
      <w:divBdr>
        <w:top w:val="none" w:sz="0" w:space="0" w:color="auto"/>
        <w:left w:val="none" w:sz="0" w:space="0" w:color="auto"/>
        <w:bottom w:val="none" w:sz="0" w:space="0" w:color="auto"/>
        <w:right w:val="none" w:sz="0" w:space="0" w:color="auto"/>
      </w:divBdr>
    </w:div>
    <w:div w:id="1291588449">
      <w:bodyDiv w:val="1"/>
      <w:marLeft w:val="0"/>
      <w:marRight w:val="0"/>
      <w:marTop w:val="0"/>
      <w:marBottom w:val="0"/>
      <w:divBdr>
        <w:top w:val="none" w:sz="0" w:space="0" w:color="auto"/>
        <w:left w:val="none" w:sz="0" w:space="0" w:color="auto"/>
        <w:bottom w:val="none" w:sz="0" w:space="0" w:color="auto"/>
        <w:right w:val="none" w:sz="0" w:space="0" w:color="auto"/>
      </w:divBdr>
    </w:div>
    <w:div w:id="1293516323">
      <w:bodyDiv w:val="1"/>
      <w:marLeft w:val="0"/>
      <w:marRight w:val="0"/>
      <w:marTop w:val="0"/>
      <w:marBottom w:val="0"/>
      <w:divBdr>
        <w:top w:val="none" w:sz="0" w:space="0" w:color="auto"/>
        <w:left w:val="none" w:sz="0" w:space="0" w:color="auto"/>
        <w:bottom w:val="none" w:sz="0" w:space="0" w:color="auto"/>
        <w:right w:val="none" w:sz="0" w:space="0" w:color="auto"/>
      </w:divBdr>
    </w:div>
    <w:div w:id="1300379721">
      <w:bodyDiv w:val="1"/>
      <w:marLeft w:val="0"/>
      <w:marRight w:val="0"/>
      <w:marTop w:val="0"/>
      <w:marBottom w:val="0"/>
      <w:divBdr>
        <w:top w:val="none" w:sz="0" w:space="0" w:color="auto"/>
        <w:left w:val="none" w:sz="0" w:space="0" w:color="auto"/>
        <w:bottom w:val="none" w:sz="0" w:space="0" w:color="auto"/>
        <w:right w:val="none" w:sz="0" w:space="0" w:color="auto"/>
      </w:divBdr>
    </w:div>
    <w:div w:id="1301958160">
      <w:bodyDiv w:val="1"/>
      <w:marLeft w:val="0"/>
      <w:marRight w:val="0"/>
      <w:marTop w:val="0"/>
      <w:marBottom w:val="0"/>
      <w:divBdr>
        <w:top w:val="none" w:sz="0" w:space="0" w:color="auto"/>
        <w:left w:val="none" w:sz="0" w:space="0" w:color="auto"/>
        <w:bottom w:val="none" w:sz="0" w:space="0" w:color="auto"/>
        <w:right w:val="none" w:sz="0" w:space="0" w:color="auto"/>
      </w:divBdr>
    </w:div>
    <w:div w:id="1308977758">
      <w:bodyDiv w:val="1"/>
      <w:marLeft w:val="0"/>
      <w:marRight w:val="0"/>
      <w:marTop w:val="0"/>
      <w:marBottom w:val="0"/>
      <w:divBdr>
        <w:top w:val="none" w:sz="0" w:space="0" w:color="auto"/>
        <w:left w:val="none" w:sz="0" w:space="0" w:color="auto"/>
        <w:bottom w:val="none" w:sz="0" w:space="0" w:color="auto"/>
        <w:right w:val="none" w:sz="0" w:space="0" w:color="auto"/>
      </w:divBdr>
    </w:div>
    <w:div w:id="1313561999">
      <w:bodyDiv w:val="1"/>
      <w:marLeft w:val="0"/>
      <w:marRight w:val="0"/>
      <w:marTop w:val="0"/>
      <w:marBottom w:val="0"/>
      <w:divBdr>
        <w:top w:val="none" w:sz="0" w:space="0" w:color="auto"/>
        <w:left w:val="none" w:sz="0" w:space="0" w:color="auto"/>
        <w:bottom w:val="none" w:sz="0" w:space="0" w:color="auto"/>
        <w:right w:val="none" w:sz="0" w:space="0" w:color="auto"/>
      </w:divBdr>
    </w:div>
    <w:div w:id="1316759083">
      <w:bodyDiv w:val="1"/>
      <w:marLeft w:val="0"/>
      <w:marRight w:val="0"/>
      <w:marTop w:val="0"/>
      <w:marBottom w:val="0"/>
      <w:divBdr>
        <w:top w:val="none" w:sz="0" w:space="0" w:color="auto"/>
        <w:left w:val="none" w:sz="0" w:space="0" w:color="auto"/>
        <w:bottom w:val="none" w:sz="0" w:space="0" w:color="auto"/>
        <w:right w:val="none" w:sz="0" w:space="0" w:color="auto"/>
      </w:divBdr>
    </w:div>
    <w:div w:id="1318147670">
      <w:bodyDiv w:val="1"/>
      <w:marLeft w:val="0"/>
      <w:marRight w:val="0"/>
      <w:marTop w:val="0"/>
      <w:marBottom w:val="0"/>
      <w:divBdr>
        <w:top w:val="none" w:sz="0" w:space="0" w:color="auto"/>
        <w:left w:val="none" w:sz="0" w:space="0" w:color="auto"/>
        <w:bottom w:val="none" w:sz="0" w:space="0" w:color="auto"/>
        <w:right w:val="none" w:sz="0" w:space="0" w:color="auto"/>
      </w:divBdr>
    </w:div>
    <w:div w:id="1318997756">
      <w:bodyDiv w:val="1"/>
      <w:marLeft w:val="0"/>
      <w:marRight w:val="0"/>
      <w:marTop w:val="0"/>
      <w:marBottom w:val="0"/>
      <w:divBdr>
        <w:top w:val="none" w:sz="0" w:space="0" w:color="auto"/>
        <w:left w:val="none" w:sz="0" w:space="0" w:color="auto"/>
        <w:bottom w:val="none" w:sz="0" w:space="0" w:color="auto"/>
        <w:right w:val="none" w:sz="0" w:space="0" w:color="auto"/>
      </w:divBdr>
    </w:div>
    <w:div w:id="1321226221">
      <w:bodyDiv w:val="1"/>
      <w:marLeft w:val="0"/>
      <w:marRight w:val="0"/>
      <w:marTop w:val="0"/>
      <w:marBottom w:val="0"/>
      <w:divBdr>
        <w:top w:val="none" w:sz="0" w:space="0" w:color="auto"/>
        <w:left w:val="none" w:sz="0" w:space="0" w:color="auto"/>
        <w:bottom w:val="none" w:sz="0" w:space="0" w:color="auto"/>
        <w:right w:val="none" w:sz="0" w:space="0" w:color="auto"/>
      </w:divBdr>
    </w:div>
    <w:div w:id="1323388523">
      <w:bodyDiv w:val="1"/>
      <w:marLeft w:val="0"/>
      <w:marRight w:val="0"/>
      <w:marTop w:val="0"/>
      <w:marBottom w:val="0"/>
      <w:divBdr>
        <w:top w:val="none" w:sz="0" w:space="0" w:color="auto"/>
        <w:left w:val="none" w:sz="0" w:space="0" w:color="auto"/>
        <w:bottom w:val="none" w:sz="0" w:space="0" w:color="auto"/>
        <w:right w:val="none" w:sz="0" w:space="0" w:color="auto"/>
      </w:divBdr>
    </w:div>
    <w:div w:id="1335066602">
      <w:bodyDiv w:val="1"/>
      <w:marLeft w:val="0"/>
      <w:marRight w:val="0"/>
      <w:marTop w:val="0"/>
      <w:marBottom w:val="0"/>
      <w:divBdr>
        <w:top w:val="none" w:sz="0" w:space="0" w:color="auto"/>
        <w:left w:val="none" w:sz="0" w:space="0" w:color="auto"/>
        <w:bottom w:val="none" w:sz="0" w:space="0" w:color="auto"/>
        <w:right w:val="none" w:sz="0" w:space="0" w:color="auto"/>
      </w:divBdr>
    </w:div>
    <w:div w:id="1342244088">
      <w:bodyDiv w:val="1"/>
      <w:marLeft w:val="0"/>
      <w:marRight w:val="0"/>
      <w:marTop w:val="0"/>
      <w:marBottom w:val="0"/>
      <w:divBdr>
        <w:top w:val="none" w:sz="0" w:space="0" w:color="auto"/>
        <w:left w:val="none" w:sz="0" w:space="0" w:color="auto"/>
        <w:bottom w:val="none" w:sz="0" w:space="0" w:color="auto"/>
        <w:right w:val="none" w:sz="0" w:space="0" w:color="auto"/>
      </w:divBdr>
    </w:div>
    <w:div w:id="1352875018">
      <w:bodyDiv w:val="1"/>
      <w:marLeft w:val="0"/>
      <w:marRight w:val="0"/>
      <w:marTop w:val="0"/>
      <w:marBottom w:val="0"/>
      <w:divBdr>
        <w:top w:val="none" w:sz="0" w:space="0" w:color="auto"/>
        <w:left w:val="none" w:sz="0" w:space="0" w:color="auto"/>
        <w:bottom w:val="none" w:sz="0" w:space="0" w:color="auto"/>
        <w:right w:val="none" w:sz="0" w:space="0" w:color="auto"/>
      </w:divBdr>
    </w:div>
    <w:div w:id="1361511868">
      <w:bodyDiv w:val="1"/>
      <w:marLeft w:val="0"/>
      <w:marRight w:val="0"/>
      <w:marTop w:val="0"/>
      <w:marBottom w:val="0"/>
      <w:divBdr>
        <w:top w:val="none" w:sz="0" w:space="0" w:color="auto"/>
        <w:left w:val="none" w:sz="0" w:space="0" w:color="auto"/>
        <w:bottom w:val="none" w:sz="0" w:space="0" w:color="auto"/>
        <w:right w:val="none" w:sz="0" w:space="0" w:color="auto"/>
      </w:divBdr>
    </w:div>
    <w:div w:id="1362781256">
      <w:bodyDiv w:val="1"/>
      <w:marLeft w:val="0"/>
      <w:marRight w:val="0"/>
      <w:marTop w:val="0"/>
      <w:marBottom w:val="0"/>
      <w:divBdr>
        <w:top w:val="none" w:sz="0" w:space="0" w:color="auto"/>
        <w:left w:val="none" w:sz="0" w:space="0" w:color="auto"/>
        <w:bottom w:val="none" w:sz="0" w:space="0" w:color="auto"/>
        <w:right w:val="none" w:sz="0" w:space="0" w:color="auto"/>
      </w:divBdr>
    </w:div>
    <w:div w:id="1367488229">
      <w:bodyDiv w:val="1"/>
      <w:marLeft w:val="0"/>
      <w:marRight w:val="0"/>
      <w:marTop w:val="0"/>
      <w:marBottom w:val="0"/>
      <w:divBdr>
        <w:top w:val="none" w:sz="0" w:space="0" w:color="auto"/>
        <w:left w:val="none" w:sz="0" w:space="0" w:color="auto"/>
        <w:bottom w:val="none" w:sz="0" w:space="0" w:color="auto"/>
        <w:right w:val="none" w:sz="0" w:space="0" w:color="auto"/>
      </w:divBdr>
    </w:div>
    <w:div w:id="1369184778">
      <w:bodyDiv w:val="1"/>
      <w:marLeft w:val="0"/>
      <w:marRight w:val="0"/>
      <w:marTop w:val="0"/>
      <w:marBottom w:val="0"/>
      <w:divBdr>
        <w:top w:val="none" w:sz="0" w:space="0" w:color="auto"/>
        <w:left w:val="none" w:sz="0" w:space="0" w:color="auto"/>
        <w:bottom w:val="none" w:sz="0" w:space="0" w:color="auto"/>
        <w:right w:val="none" w:sz="0" w:space="0" w:color="auto"/>
      </w:divBdr>
    </w:div>
    <w:div w:id="1369375052">
      <w:bodyDiv w:val="1"/>
      <w:marLeft w:val="0"/>
      <w:marRight w:val="0"/>
      <w:marTop w:val="0"/>
      <w:marBottom w:val="0"/>
      <w:divBdr>
        <w:top w:val="none" w:sz="0" w:space="0" w:color="auto"/>
        <w:left w:val="none" w:sz="0" w:space="0" w:color="auto"/>
        <w:bottom w:val="none" w:sz="0" w:space="0" w:color="auto"/>
        <w:right w:val="none" w:sz="0" w:space="0" w:color="auto"/>
      </w:divBdr>
    </w:div>
    <w:div w:id="1372339859">
      <w:bodyDiv w:val="1"/>
      <w:marLeft w:val="0"/>
      <w:marRight w:val="0"/>
      <w:marTop w:val="0"/>
      <w:marBottom w:val="0"/>
      <w:divBdr>
        <w:top w:val="none" w:sz="0" w:space="0" w:color="auto"/>
        <w:left w:val="none" w:sz="0" w:space="0" w:color="auto"/>
        <w:bottom w:val="none" w:sz="0" w:space="0" w:color="auto"/>
        <w:right w:val="none" w:sz="0" w:space="0" w:color="auto"/>
      </w:divBdr>
    </w:div>
    <w:div w:id="1381243087">
      <w:bodyDiv w:val="1"/>
      <w:marLeft w:val="0"/>
      <w:marRight w:val="0"/>
      <w:marTop w:val="0"/>
      <w:marBottom w:val="0"/>
      <w:divBdr>
        <w:top w:val="none" w:sz="0" w:space="0" w:color="auto"/>
        <w:left w:val="none" w:sz="0" w:space="0" w:color="auto"/>
        <w:bottom w:val="none" w:sz="0" w:space="0" w:color="auto"/>
        <w:right w:val="none" w:sz="0" w:space="0" w:color="auto"/>
      </w:divBdr>
    </w:div>
    <w:div w:id="1394546929">
      <w:bodyDiv w:val="1"/>
      <w:marLeft w:val="0"/>
      <w:marRight w:val="0"/>
      <w:marTop w:val="0"/>
      <w:marBottom w:val="0"/>
      <w:divBdr>
        <w:top w:val="none" w:sz="0" w:space="0" w:color="auto"/>
        <w:left w:val="none" w:sz="0" w:space="0" w:color="auto"/>
        <w:bottom w:val="none" w:sz="0" w:space="0" w:color="auto"/>
        <w:right w:val="none" w:sz="0" w:space="0" w:color="auto"/>
      </w:divBdr>
    </w:div>
    <w:div w:id="1396318497">
      <w:bodyDiv w:val="1"/>
      <w:marLeft w:val="0"/>
      <w:marRight w:val="0"/>
      <w:marTop w:val="0"/>
      <w:marBottom w:val="0"/>
      <w:divBdr>
        <w:top w:val="none" w:sz="0" w:space="0" w:color="auto"/>
        <w:left w:val="none" w:sz="0" w:space="0" w:color="auto"/>
        <w:bottom w:val="none" w:sz="0" w:space="0" w:color="auto"/>
        <w:right w:val="none" w:sz="0" w:space="0" w:color="auto"/>
      </w:divBdr>
    </w:div>
    <w:div w:id="1397244345">
      <w:bodyDiv w:val="1"/>
      <w:marLeft w:val="0"/>
      <w:marRight w:val="0"/>
      <w:marTop w:val="0"/>
      <w:marBottom w:val="0"/>
      <w:divBdr>
        <w:top w:val="none" w:sz="0" w:space="0" w:color="auto"/>
        <w:left w:val="none" w:sz="0" w:space="0" w:color="auto"/>
        <w:bottom w:val="none" w:sz="0" w:space="0" w:color="auto"/>
        <w:right w:val="none" w:sz="0" w:space="0" w:color="auto"/>
      </w:divBdr>
    </w:div>
    <w:div w:id="1398212856">
      <w:bodyDiv w:val="1"/>
      <w:marLeft w:val="0"/>
      <w:marRight w:val="0"/>
      <w:marTop w:val="0"/>
      <w:marBottom w:val="0"/>
      <w:divBdr>
        <w:top w:val="none" w:sz="0" w:space="0" w:color="auto"/>
        <w:left w:val="none" w:sz="0" w:space="0" w:color="auto"/>
        <w:bottom w:val="none" w:sz="0" w:space="0" w:color="auto"/>
        <w:right w:val="none" w:sz="0" w:space="0" w:color="auto"/>
      </w:divBdr>
    </w:div>
    <w:div w:id="1401949609">
      <w:bodyDiv w:val="1"/>
      <w:marLeft w:val="0"/>
      <w:marRight w:val="0"/>
      <w:marTop w:val="0"/>
      <w:marBottom w:val="0"/>
      <w:divBdr>
        <w:top w:val="none" w:sz="0" w:space="0" w:color="auto"/>
        <w:left w:val="none" w:sz="0" w:space="0" w:color="auto"/>
        <w:bottom w:val="none" w:sz="0" w:space="0" w:color="auto"/>
        <w:right w:val="none" w:sz="0" w:space="0" w:color="auto"/>
      </w:divBdr>
    </w:div>
    <w:div w:id="1403872676">
      <w:bodyDiv w:val="1"/>
      <w:marLeft w:val="0"/>
      <w:marRight w:val="0"/>
      <w:marTop w:val="0"/>
      <w:marBottom w:val="0"/>
      <w:divBdr>
        <w:top w:val="none" w:sz="0" w:space="0" w:color="auto"/>
        <w:left w:val="none" w:sz="0" w:space="0" w:color="auto"/>
        <w:bottom w:val="none" w:sz="0" w:space="0" w:color="auto"/>
        <w:right w:val="none" w:sz="0" w:space="0" w:color="auto"/>
      </w:divBdr>
    </w:div>
    <w:div w:id="140398519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2897387">
      <w:bodyDiv w:val="1"/>
      <w:marLeft w:val="0"/>
      <w:marRight w:val="0"/>
      <w:marTop w:val="0"/>
      <w:marBottom w:val="0"/>
      <w:divBdr>
        <w:top w:val="none" w:sz="0" w:space="0" w:color="auto"/>
        <w:left w:val="none" w:sz="0" w:space="0" w:color="auto"/>
        <w:bottom w:val="none" w:sz="0" w:space="0" w:color="auto"/>
        <w:right w:val="none" w:sz="0" w:space="0" w:color="auto"/>
      </w:divBdr>
    </w:div>
    <w:div w:id="1434518845">
      <w:bodyDiv w:val="1"/>
      <w:marLeft w:val="0"/>
      <w:marRight w:val="0"/>
      <w:marTop w:val="0"/>
      <w:marBottom w:val="0"/>
      <w:divBdr>
        <w:top w:val="none" w:sz="0" w:space="0" w:color="auto"/>
        <w:left w:val="none" w:sz="0" w:space="0" w:color="auto"/>
        <w:bottom w:val="none" w:sz="0" w:space="0" w:color="auto"/>
        <w:right w:val="none" w:sz="0" w:space="0" w:color="auto"/>
      </w:divBdr>
    </w:div>
    <w:div w:id="1444109896">
      <w:bodyDiv w:val="1"/>
      <w:marLeft w:val="0"/>
      <w:marRight w:val="0"/>
      <w:marTop w:val="0"/>
      <w:marBottom w:val="0"/>
      <w:divBdr>
        <w:top w:val="none" w:sz="0" w:space="0" w:color="auto"/>
        <w:left w:val="none" w:sz="0" w:space="0" w:color="auto"/>
        <w:bottom w:val="none" w:sz="0" w:space="0" w:color="auto"/>
        <w:right w:val="none" w:sz="0" w:space="0" w:color="auto"/>
      </w:divBdr>
    </w:div>
    <w:div w:id="1461412800">
      <w:bodyDiv w:val="1"/>
      <w:marLeft w:val="0"/>
      <w:marRight w:val="0"/>
      <w:marTop w:val="0"/>
      <w:marBottom w:val="0"/>
      <w:divBdr>
        <w:top w:val="none" w:sz="0" w:space="0" w:color="auto"/>
        <w:left w:val="none" w:sz="0" w:space="0" w:color="auto"/>
        <w:bottom w:val="none" w:sz="0" w:space="0" w:color="auto"/>
        <w:right w:val="none" w:sz="0" w:space="0" w:color="auto"/>
      </w:divBdr>
    </w:div>
    <w:div w:id="146920189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0515640">
      <w:bodyDiv w:val="1"/>
      <w:marLeft w:val="0"/>
      <w:marRight w:val="0"/>
      <w:marTop w:val="0"/>
      <w:marBottom w:val="0"/>
      <w:divBdr>
        <w:top w:val="none" w:sz="0" w:space="0" w:color="auto"/>
        <w:left w:val="none" w:sz="0" w:space="0" w:color="auto"/>
        <w:bottom w:val="none" w:sz="0" w:space="0" w:color="auto"/>
        <w:right w:val="none" w:sz="0" w:space="0" w:color="auto"/>
      </w:divBdr>
    </w:div>
    <w:div w:id="1474298028">
      <w:bodyDiv w:val="1"/>
      <w:marLeft w:val="0"/>
      <w:marRight w:val="0"/>
      <w:marTop w:val="0"/>
      <w:marBottom w:val="0"/>
      <w:divBdr>
        <w:top w:val="none" w:sz="0" w:space="0" w:color="auto"/>
        <w:left w:val="none" w:sz="0" w:space="0" w:color="auto"/>
        <w:bottom w:val="none" w:sz="0" w:space="0" w:color="auto"/>
        <w:right w:val="none" w:sz="0" w:space="0" w:color="auto"/>
      </w:divBdr>
    </w:div>
    <w:div w:id="1476750704">
      <w:bodyDiv w:val="1"/>
      <w:marLeft w:val="0"/>
      <w:marRight w:val="0"/>
      <w:marTop w:val="0"/>
      <w:marBottom w:val="0"/>
      <w:divBdr>
        <w:top w:val="none" w:sz="0" w:space="0" w:color="auto"/>
        <w:left w:val="none" w:sz="0" w:space="0" w:color="auto"/>
        <w:bottom w:val="none" w:sz="0" w:space="0" w:color="auto"/>
        <w:right w:val="none" w:sz="0" w:space="0" w:color="auto"/>
      </w:divBdr>
    </w:div>
    <w:div w:id="1478916401">
      <w:bodyDiv w:val="1"/>
      <w:marLeft w:val="0"/>
      <w:marRight w:val="0"/>
      <w:marTop w:val="0"/>
      <w:marBottom w:val="0"/>
      <w:divBdr>
        <w:top w:val="none" w:sz="0" w:space="0" w:color="auto"/>
        <w:left w:val="none" w:sz="0" w:space="0" w:color="auto"/>
        <w:bottom w:val="none" w:sz="0" w:space="0" w:color="auto"/>
        <w:right w:val="none" w:sz="0" w:space="0" w:color="auto"/>
      </w:divBdr>
    </w:div>
    <w:div w:id="1478954833">
      <w:bodyDiv w:val="1"/>
      <w:marLeft w:val="0"/>
      <w:marRight w:val="0"/>
      <w:marTop w:val="0"/>
      <w:marBottom w:val="0"/>
      <w:divBdr>
        <w:top w:val="none" w:sz="0" w:space="0" w:color="auto"/>
        <w:left w:val="none" w:sz="0" w:space="0" w:color="auto"/>
        <w:bottom w:val="none" w:sz="0" w:space="0" w:color="auto"/>
        <w:right w:val="none" w:sz="0" w:space="0" w:color="auto"/>
      </w:divBdr>
    </w:div>
    <w:div w:id="1483234525">
      <w:bodyDiv w:val="1"/>
      <w:marLeft w:val="0"/>
      <w:marRight w:val="0"/>
      <w:marTop w:val="0"/>
      <w:marBottom w:val="0"/>
      <w:divBdr>
        <w:top w:val="none" w:sz="0" w:space="0" w:color="auto"/>
        <w:left w:val="none" w:sz="0" w:space="0" w:color="auto"/>
        <w:bottom w:val="none" w:sz="0" w:space="0" w:color="auto"/>
        <w:right w:val="none" w:sz="0" w:space="0" w:color="auto"/>
      </w:divBdr>
    </w:div>
    <w:div w:id="1483622656">
      <w:bodyDiv w:val="1"/>
      <w:marLeft w:val="0"/>
      <w:marRight w:val="0"/>
      <w:marTop w:val="0"/>
      <w:marBottom w:val="0"/>
      <w:divBdr>
        <w:top w:val="none" w:sz="0" w:space="0" w:color="auto"/>
        <w:left w:val="none" w:sz="0" w:space="0" w:color="auto"/>
        <w:bottom w:val="none" w:sz="0" w:space="0" w:color="auto"/>
        <w:right w:val="none" w:sz="0" w:space="0" w:color="auto"/>
      </w:divBdr>
    </w:div>
    <w:div w:id="1488866071">
      <w:bodyDiv w:val="1"/>
      <w:marLeft w:val="0"/>
      <w:marRight w:val="0"/>
      <w:marTop w:val="0"/>
      <w:marBottom w:val="0"/>
      <w:divBdr>
        <w:top w:val="none" w:sz="0" w:space="0" w:color="auto"/>
        <w:left w:val="none" w:sz="0" w:space="0" w:color="auto"/>
        <w:bottom w:val="none" w:sz="0" w:space="0" w:color="auto"/>
        <w:right w:val="none" w:sz="0" w:space="0" w:color="auto"/>
      </w:divBdr>
    </w:div>
    <w:div w:id="1497265511">
      <w:bodyDiv w:val="1"/>
      <w:marLeft w:val="0"/>
      <w:marRight w:val="0"/>
      <w:marTop w:val="0"/>
      <w:marBottom w:val="0"/>
      <w:divBdr>
        <w:top w:val="none" w:sz="0" w:space="0" w:color="auto"/>
        <w:left w:val="none" w:sz="0" w:space="0" w:color="auto"/>
        <w:bottom w:val="none" w:sz="0" w:space="0" w:color="auto"/>
        <w:right w:val="none" w:sz="0" w:space="0" w:color="auto"/>
      </w:divBdr>
    </w:div>
    <w:div w:id="1499424757">
      <w:bodyDiv w:val="1"/>
      <w:marLeft w:val="0"/>
      <w:marRight w:val="0"/>
      <w:marTop w:val="0"/>
      <w:marBottom w:val="0"/>
      <w:divBdr>
        <w:top w:val="none" w:sz="0" w:space="0" w:color="auto"/>
        <w:left w:val="none" w:sz="0" w:space="0" w:color="auto"/>
        <w:bottom w:val="none" w:sz="0" w:space="0" w:color="auto"/>
        <w:right w:val="none" w:sz="0" w:space="0" w:color="auto"/>
      </w:divBdr>
    </w:div>
    <w:div w:id="1504009775">
      <w:bodyDiv w:val="1"/>
      <w:marLeft w:val="0"/>
      <w:marRight w:val="0"/>
      <w:marTop w:val="0"/>
      <w:marBottom w:val="0"/>
      <w:divBdr>
        <w:top w:val="none" w:sz="0" w:space="0" w:color="auto"/>
        <w:left w:val="none" w:sz="0" w:space="0" w:color="auto"/>
        <w:bottom w:val="none" w:sz="0" w:space="0" w:color="auto"/>
        <w:right w:val="none" w:sz="0" w:space="0" w:color="auto"/>
      </w:divBdr>
    </w:div>
    <w:div w:id="1505775921">
      <w:bodyDiv w:val="1"/>
      <w:marLeft w:val="0"/>
      <w:marRight w:val="0"/>
      <w:marTop w:val="0"/>
      <w:marBottom w:val="0"/>
      <w:divBdr>
        <w:top w:val="none" w:sz="0" w:space="0" w:color="auto"/>
        <w:left w:val="none" w:sz="0" w:space="0" w:color="auto"/>
        <w:bottom w:val="none" w:sz="0" w:space="0" w:color="auto"/>
        <w:right w:val="none" w:sz="0" w:space="0" w:color="auto"/>
      </w:divBdr>
    </w:div>
    <w:div w:id="1507983601">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8814051">
      <w:bodyDiv w:val="1"/>
      <w:marLeft w:val="0"/>
      <w:marRight w:val="0"/>
      <w:marTop w:val="0"/>
      <w:marBottom w:val="0"/>
      <w:divBdr>
        <w:top w:val="none" w:sz="0" w:space="0" w:color="auto"/>
        <w:left w:val="none" w:sz="0" w:space="0" w:color="auto"/>
        <w:bottom w:val="none" w:sz="0" w:space="0" w:color="auto"/>
        <w:right w:val="none" w:sz="0" w:space="0" w:color="auto"/>
      </w:divBdr>
    </w:div>
    <w:div w:id="1523547494">
      <w:bodyDiv w:val="1"/>
      <w:marLeft w:val="0"/>
      <w:marRight w:val="0"/>
      <w:marTop w:val="0"/>
      <w:marBottom w:val="0"/>
      <w:divBdr>
        <w:top w:val="none" w:sz="0" w:space="0" w:color="auto"/>
        <w:left w:val="none" w:sz="0" w:space="0" w:color="auto"/>
        <w:bottom w:val="none" w:sz="0" w:space="0" w:color="auto"/>
        <w:right w:val="none" w:sz="0" w:space="0" w:color="auto"/>
      </w:divBdr>
    </w:div>
    <w:div w:id="1535921123">
      <w:bodyDiv w:val="1"/>
      <w:marLeft w:val="0"/>
      <w:marRight w:val="0"/>
      <w:marTop w:val="0"/>
      <w:marBottom w:val="0"/>
      <w:divBdr>
        <w:top w:val="none" w:sz="0" w:space="0" w:color="auto"/>
        <w:left w:val="none" w:sz="0" w:space="0" w:color="auto"/>
        <w:bottom w:val="none" w:sz="0" w:space="0" w:color="auto"/>
        <w:right w:val="none" w:sz="0" w:space="0" w:color="auto"/>
      </w:divBdr>
    </w:div>
    <w:div w:id="1536305088">
      <w:bodyDiv w:val="1"/>
      <w:marLeft w:val="0"/>
      <w:marRight w:val="0"/>
      <w:marTop w:val="0"/>
      <w:marBottom w:val="0"/>
      <w:divBdr>
        <w:top w:val="none" w:sz="0" w:space="0" w:color="auto"/>
        <w:left w:val="none" w:sz="0" w:space="0" w:color="auto"/>
        <w:bottom w:val="none" w:sz="0" w:space="0" w:color="auto"/>
        <w:right w:val="none" w:sz="0" w:space="0" w:color="auto"/>
      </w:divBdr>
    </w:div>
    <w:div w:id="154169912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0073634">
      <w:bodyDiv w:val="1"/>
      <w:marLeft w:val="0"/>
      <w:marRight w:val="0"/>
      <w:marTop w:val="0"/>
      <w:marBottom w:val="0"/>
      <w:divBdr>
        <w:top w:val="none" w:sz="0" w:space="0" w:color="auto"/>
        <w:left w:val="none" w:sz="0" w:space="0" w:color="auto"/>
        <w:bottom w:val="none" w:sz="0" w:space="0" w:color="auto"/>
        <w:right w:val="none" w:sz="0" w:space="0" w:color="auto"/>
      </w:divBdr>
      <w:divsChild>
        <w:div w:id="1686710914">
          <w:marLeft w:val="0"/>
          <w:marRight w:val="0"/>
          <w:marTop w:val="0"/>
          <w:marBottom w:val="0"/>
          <w:divBdr>
            <w:top w:val="none" w:sz="0" w:space="0" w:color="auto"/>
            <w:left w:val="none" w:sz="0" w:space="0" w:color="auto"/>
            <w:bottom w:val="none" w:sz="0" w:space="0" w:color="auto"/>
            <w:right w:val="none" w:sz="0" w:space="0" w:color="auto"/>
          </w:divBdr>
          <w:divsChild>
            <w:div w:id="14311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9167642">
      <w:bodyDiv w:val="1"/>
      <w:marLeft w:val="0"/>
      <w:marRight w:val="0"/>
      <w:marTop w:val="0"/>
      <w:marBottom w:val="0"/>
      <w:divBdr>
        <w:top w:val="none" w:sz="0" w:space="0" w:color="auto"/>
        <w:left w:val="none" w:sz="0" w:space="0" w:color="auto"/>
        <w:bottom w:val="none" w:sz="0" w:space="0" w:color="auto"/>
        <w:right w:val="none" w:sz="0" w:space="0" w:color="auto"/>
      </w:divBdr>
    </w:div>
    <w:div w:id="1560894443">
      <w:bodyDiv w:val="1"/>
      <w:marLeft w:val="0"/>
      <w:marRight w:val="0"/>
      <w:marTop w:val="0"/>
      <w:marBottom w:val="0"/>
      <w:divBdr>
        <w:top w:val="none" w:sz="0" w:space="0" w:color="auto"/>
        <w:left w:val="none" w:sz="0" w:space="0" w:color="auto"/>
        <w:bottom w:val="none" w:sz="0" w:space="0" w:color="auto"/>
        <w:right w:val="none" w:sz="0" w:space="0" w:color="auto"/>
      </w:divBdr>
    </w:div>
    <w:div w:id="1570144109">
      <w:bodyDiv w:val="1"/>
      <w:marLeft w:val="0"/>
      <w:marRight w:val="0"/>
      <w:marTop w:val="0"/>
      <w:marBottom w:val="0"/>
      <w:divBdr>
        <w:top w:val="none" w:sz="0" w:space="0" w:color="auto"/>
        <w:left w:val="none" w:sz="0" w:space="0" w:color="auto"/>
        <w:bottom w:val="none" w:sz="0" w:space="0" w:color="auto"/>
        <w:right w:val="none" w:sz="0" w:space="0" w:color="auto"/>
      </w:divBdr>
    </w:div>
    <w:div w:id="1578125521">
      <w:bodyDiv w:val="1"/>
      <w:marLeft w:val="0"/>
      <w:marRight w:val="0"/>
      <w:marTop w:val="0"/>
      <w:marBottom w:val="0"/>
      <w:divBdr>
        <w:top w:val="none" w:sz="0" w:space="0" w:color="auto"/>
        <w:left w:val="none" w:sz="0" w:space="0" w:color="auto"/>
        <w:bottom w:val="none" w:sz="0" w:space="0" w:color="auto"/>
        <w:right w:val="none" w:sz="0" w:space="0" w:color="auto"/>
      </w:divBdr>
    </w:div>
    <w:div w:id="1580363376">
      <w:bodyDiv w:val="1"/>
      <w:marLeft w:val="0"/>
      <w:marRight w:val="0"/>
      <w:marTop w:val="0"/>
      <w:marBottom w:val="0"/>
      <w:divBdr>
        <w:top w:val="none" w:sz="0" w:space="0" w:color="auto"/>
        <w:left w:val="none" w:sz="0" w:space="0" w:color="auto"/>
        <w:bottom w:val="none" w:sz="0" w:space="0" w:color="auto"/>
        <w:right w:val="none" w:sz="0" w:space="0" w:color="auto"/>
      </w:divBdr>
    </w:div>
    <w:div w:id="1583371954">
      <w:bodyDiv w:val="1"/>
      <w:marLeft w:val="0"/>
      <w:marRight w:val="0"/>
      <w:marTop w:val="0"/>
      <w:marBottom w:val="0"/>
      <w:divBdr>
        <w:top w:val="none" w:sz="0" w:space="0" w:color="auto"/>
        <w:left w:val="none" w:sz="0" w:space="0" w:color="auto"/>
        <w:bottom w:val="none" w:sz="0" w:space="0" w:color="auto"/>
        <w:right w:val="none" w:sz="0" w:space="0" w:color="auto"/>
      </w:divBdr>
    </w:div>
    <w:div w:id="1584756306">
      <w:bodyDiv w:val="1"/>
      <w:marLeft w:val="0"/>
      <w:marRight w:val="0"/>
      <w:marTop w:val="0"/>
      <w:marBottom w:val="0"/>
      <w:divBdr>
        <w:top w:val="none" w:sz="0" w:space="0" w:color="auto"/>
        <w:left w:val="none" w:sz="0" w:space="0" w:color="auto"/>
        <w:bottom w:val="none" w:sz="0" w:space="0" w:color="auto"/>
        <w:right w:val="none" w:sz="0" w:space="0" w:color="auto"/>
      </w:divBdr>
    </w:div>
    <w:div w:id="1591741117">
      <w:bodyDiv w:val="1"/>
      <w:marLeft w:val="0"/>
      <w:marRight w:val="0"/>
      <w:marTop w:val="0"/>
      <w:marBottom w:val="0"/>
      <w:divBdr>
        <w:top w:val="none" w:sz="0" w:space="0" w:color="auto"/>
        <w:left w:val="none" w:sz="0" w:space="0" w:color="auto"/>
        <w:bottom w:val="none" w:sz="0" w:space="0" w:color="auto"/>
        <w:right w:val="none" w:sz="0" w:space="0" w:color="auto"/>
      </w:divBdr>
    </w:div>
    <w:div w:id="1596670384">
      <w:bodyDiv w:val="1"/>
      <w:marLeft w:val="0"/>
      <w:marRight w:val="0"/>
      <w:marTop w:val="0"/>
      <w:marBottom w:val="0"/>
      <w:divBdr>
        <w:top w:val="none" w:sz="0" w:space="0" w:color="auto"/>
        <w:left w:val="none" w:sz="0" w:space="0" w:color="auto"/>
        <w:bottom w:val="none" w:sz="0" w:space="0" w:color="auto"/>
        <w:right w:val="none" w:sz="0" w:space="0" w:color="auto"/>
      </w:divBdr>
    </w:div>
    <w:div w:id="1597707652">
      <w:bodyDiv w:val="1"/>
      <w:marLeft w:val="0"/>
      <w:marRight w:val="0"/>
      <w:marTop w:val="0"/>
      <w:marBottom w:val="0"/>
      <w:divBdr>
        <w:top w:val="none" w:sz="0" w:space="0" w:color="auto"/>
        <w:left w:val="none" w:sz="0" w:space="0" w:color="auto"/>
        <w:bottom w:val="none" w:sz="0" w:space="0" w:color="auto"/>
        <w:right w:val="none" w:sz="0" w:space="0" w:color="auto"/>
      </w:divBdr>
    </w:div>
    <w:div w:id="1607351572">
      <w:bodyDiv w:val="1"/>
      <w:marLeft w:val="0"/>
      <w:marRight w:val="0"/>
      <w:marTop w:val="0"/>
      <w:marBottom w:val="0"/>
      <w:divBdr>
        <w:top w:val="none" w:sz="0" w:space="0" w:color="auto"/>
        <w:left w:val="none" w:sz="0" w:space="0" w:color="auto"/>
        <w:bottom w:val="none" w:sz="0" w:space="0" w:color="auto"/>
        <w:right w:val="none" w:sz="0" w:space="0" w:color="auto"/>
      </w:divBdr>
    </w:div>
    <w:div w:id="1617130262">
      <w:bodyDiv w:val="1"/>
      <w:marLeft w:val="0"/>
      <w:marRight w:val="0"/>
      <w:marTop w:val="0"/>
      <w:marBottom w:val="0"/>
      <w:divBdr>
        <w:top w:val="none" w:sz="0" w:space="0" w:color="auto"/>
        <w:left w:val="none" w:sz="0" w:space="0" w:color="auto"/>
        <w:bottom w:val="none" w:sz="0" w:space="0" w:color="auto"/>
        <w:right w:val="none" w:sz="0" w:space="0" w:color="auto"/>
      </w:divBdr>
    </w:div>
    <w:div w:id="1619796158">
      <w:bodyDiv w:val="1"/>
      <w:marLeft w:val="0"/>
      <w:marRight w:val="0"/>
      <w:marTop w:val="0"/>
      <w:marBottom w:val="0"/>
      <w:divBdr>
        <w:top w:val="none" w:sz="0" w:space="0" w:color="auto"/>
        <w:left w:val="none" w:sz="0" w:space="0" w:color="auto"/>
        <w:bottom w:val="none" w:sz="0" w:space="0" w:color="auto"/>
        <w:right w:val="none" w:sz="0" w:space="0" w:color="auto"/>
      </w:divBdr>
    </w:div>
    <w:div w:id="1623076563">
      <w:bodyDiv w:val="1"/>
      <w:marLeft w:val="0"/>
      <w:marRight w:val="0"/>
      <w:marTop w:val="0"/>
      <w:marBottom w:val="0"/>
      <w:divBdr>
        <w:top w:val="none" w:sz="0" w:space="0" w:color="auto"/>
        <w:left w:val="none" w:sz="0" w:space="0" w:color="auto"/>
        <w:bottom w:val="none" w:sz="0" w:space="0" w:color="auto"/>
        <w:right w:val="none" w:sz="0" w:space="0" w:color="auto"/>
      </w:divBdr>
    </w:div>
    <w:div w:id="1626890562">
      <w:bodyDiv w:val="1"/>
      <w:marLeft w:val="0"/>
      <w:marRight w:val="0"/>
      <w:marTop w:val="0"/>
      <w:marBottom w:val="0"/>
      <w:divBdr>
        <w:top w:val="none" w:sz="0" w:space="0" w:color="auto"/>
        <w:left w:val="none" w:sz="0" w:space="0" w:color="auto"/>
        <w:bottom w:val="none" w:sz="0" w:space="0" w:color="auto"/>
        <w:right w:val="none" w:sz="0" w:space="0" w:color="auto"/>
      </w:divBdr>
    </w:div>
    <w:div w:id="1663577903">
      <w:bodyDiv w:val="1"/>
      <w:marLeft w:val="0"/>
      <w:marRight w:val="0"/>
      <w:marTop w:val="0"/>
      <w:marBottom w:val="0"/>
      <w:divBdr>
        <w:top w:val="none" w:sz="0" w:space="0" w:color="auto"/>
        <w:left w:val="none" w:sz="0" w:space="0" w:color="auto"/>
        <w:bottom w:val="none" w:sz="0" w:space="0" w:color="auto"/>
        <w:right w:val="none" w:sz="0" w:space="0" w:color="auto"/>
      </w:divBdr>
    </w:div>
    <w:div w:id="1666057438">
      <w:bodyDiv w:val="1"/>
      <w:marLeft w:val="0"/>
      <w:marRight w:val="0"/>
      <w:marTop w:val="0"/>
      <w:marBottom w:val="0"/>
      <w:divBdr>
        <w:top w:val="none" w:sz="0" w:space="0" w:color="auto"/>
        <w:left w:val="none" w:sz="0" w:space="0" w:color="auto"/>
        <w:bottom w:val="none" w:sz="0" w:space="0" w:color="auto"/>
        <w:right w:val="none" w:sz="0" w:space="0" w:color="auto"/>
      </w:divBdr>
    </w:div>
    <w:div w:id="1666321373">
      <w:bodyDiv w:val="1"/>
      <w:marLeft w:val="0"/>
      <w:marRight w:val="0"/>
      <w:marTop w:val="0"/>
      <w:marBottom w:val="0"/>
      <w:divBdr>
        <w:top w:val="none" w:sz="0" w:space="0" w:color="auto"/>
        <w:left w:val="none" w:sz="0" w:space="0" w:color="auto"/>
        <w:bottom w:val="none" w:sz="0" w:space="0" w:color="auto"/>
        <w:right w:val="none" w:sz="0" w:space="0" w:color="auto"/>
      </w:divBdr>
    </w:div>
    <w:div w:id="1673490336">
      <w:bodyDiv w:val="1"/>
      <w:marLeft w:val="0"/>
      <w:marRight w:val="0"/>
      <w:marTop w:val="0"/>
      <w:marBottom w:val="0"/>
      <w:divBdr>
        <w:top w:val="none" w:sz="0" w:space="0" w:color="auto"/>
        <w:left w:val="none" w:sz="0" w:space="0" w:color="auto"/>
        <w:bottom w:val="none" w:sz="0" w:space="0" w:color="auto"/>
        <w:right w:val="none" w:sz="0" w:space="0" w:color="auto"/>
      </w:divBdr>
    </w:div>
    <w:div w:id="1680890905">
      <w:bodyDiv w:val="1"/>
      <w:marLeft w:val="0"/>
      <w:marRight w:val="0"/>
      <w:marTop w:val="0"/>
      <w:marBottom w:val="0"/>
      <w:divBdr>
        <w:top w:val="none" w:sz="0" w:space="0" w:color="auto"/>
        <w:left w:val="none" w:sz="0" w:space="0" w:color="auto"/>
        <w:bottom w:val="none" w:sz="0" w:space="0" w:color="auto"/>
        <w:right w:val="none" w:sz="0" w:space="0" w:color="auto"/>
      </w:divBdr>
    </w:div>
    <w:div w:id="1681733459">
      <w:bodyDiv w:val="1"/>
      <w:marLeft w:val="0"/>
      <w:marRight w:val="0"/>
      <w:marTop w:val="0"/>
      <w:marBottom w:val="0"/>
      <w:divBdr>
        <w:top w:val="none" w:sz="0" w:space="0" w:color="auto"/>
        <w:left w:val="none" w:sz="0" w:space="0" w:color="auto"/>
        <w:bottom w:val="none" w:sz="0" w:space="0" w:color="auto"/>
        <w:right w:val="none" w:sz="0" w:space="0" w:color="auto"/>
      </w:divBdr>
    </w:div>
    <w:div w:id="1681807857">
      <w:bodyDiv w:val="1"/>
      <w:marLeft w:val="0"/>
      <w:marRight w:val="0"/>
      <w:marTop w:val="0"/>
      <w:marBottom w:val="0"/>
      <w:divBdr>
        <w:top w:val="none" w:sz="0" w:space="0" w:color="auto"/>
        <w:left w:val="none" w:sz="0" w:space="0" w:color="auto"/>
        <w:bottom w:val="none" w:sz="0" w:space="0" w:color="auto"/>
        <w:right w:val="none" w:sz="0" w:space="0" w:color="auto"/>
      </w:divBdr>
    </w:div>
    <w:div w:id="1682271985">
      <w:bodyDiv w:val="1"/>
      <w:marLeft w:val="0"/>
      <w:marRight w:val="0"/>
      <w:marTop w:val="0"/>
      <w:marBottom w:val="0"/>
      <w:divBdr>
        <w:top w:val="none" w:sz="0" w:space="0" w:color="auto"/>
        <w:left w:val="none" w:sz="0" w:space="0" w:color="auto"/>
        <w:bottom w:val="none" w:sz="0" w:space="0" w:color="auto"/>
        <w:right w:val="none" w:sz="0" w:space="0" w:color="auto"/>
      </w:divBdr>
    </w:div>
    <w:div w:id="168231905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4095000">
      <w:bodyDiv w:val="1"/>
      <w:marLeft w:val="0"/>
      <w:marRight w:val="0"/>
      <w:marTop w:val="0"/>
      <w:marBottom w:val="0"/>
      <w:divBdr>
        <w:top w:val="none" w:sz="0" w:space="0" w:color="auto"/>
        <w:left w:val="none" w:sz="0" w:space="0" w:color="auto"/>
        <w:bottom w:val="none" w:sz="0" w:space="0" w:color="auto"/>
        <w:right w:val="none" w:sz="0" w:space="0" w:color="auto"/>
      </w:divBdr>
    </w:div>
    <w:div w:id="1718973057">
      <w:bodyDiv w:val="1"/>
      <w:marLeft w:val="0"/>
      <w:marRight w:val="0"/>
      <w:marTop w:val="0"/>
      <w:marBottom w:val="0"/>
      <w:divBdr>
        <w:top w:val="none" w:sz="0" w:space="0" w:color="auto"/>
        <w:left w:val="none" w:sz="0" w:space="0" w:color="auto"/>
        <w:bottom w:val="none" w:sz="0" w:space="0" w:color="auto"/>
        <w:right w:val="none" w:sz="0" w:space="0" w:color="auto"/>
      </w:divBdr>
    </w:div>
    <w:div w:id="1732313975">
      <w:bodyDiv w:val="1"/>
      <w:marLeft w:val="0"/>
      <w:marRight w:val="0"/>
      <w:marTop w:val="0"/>
      <w:marBottom w:val="0"/>
      <w:divBdr>
        <w:top w:val="none" w:sz="0" w:space="0" w:color="auto"/>
        <w:left w:val="none" w:sz="0" w:space="0" w:color="auto"/>
        <w:bottom w:val="none" w:sz="0" w:space="0" w:color="auto"/>
        <w:right w:val="none" w:sz="0" w:space="0" w:color="auto"/>
      </w:divBdr>
    </w:div>
    <w:div w:id="1733573943">
      <w:bodyDiv w:val="1"/>
      <w:marLeft w:val="0"/>
      <w:marRight w:val="0"/>
      <w:marTop w:val="0"/>
      <w:marBottom w:val="0"/>
      <w:divBdr>
        <w:top w:val="none" w:sz="0" w:space="0" w:color="auto"/>
        <w:left w:val="none" w:sz="0" w:space="0" w:color="auto"/>
        <w:bottom w:val="none" w:sz="0" w:space="0" w:color="auto"/>
        <w:right w:val="none" w:sz="0" w:space="0" w:color="auto"/>
      </w:divBdr>
    </w:div>
    <w:div w:id="1738016767">
      <w:bodyDiv w:val="1"/>
      <w:marLeft w:val="0"/>
      <w:marRight w:val="0"/>
      <w:marTop w:val="0"/>
      <w:marBottom w:val="0"/>
      <w:divBdr>
        <w:top w:val="none" w:sz="0" w:space="0" w:color="auto"/>
        <w:left w:val="none" w:sz="0" w:space="0" w:color="auto"/>
        <w:bottom w:val="none" w:sz="0" w:space="0" w:color="auto"/>
        <w:right w:val="none" w:sz="0" w:space="0" w:color="auto"/>
      </w:divBdr>
    </w:div>
    <w:div w:id="175265207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7532659">
      <w:bodyDiv w:val="1"/>
      <w:marLeft w:val="0"/>
      <w:marRight w:val="0"/>
      <w:marTop w:val="0"/>
      <w:marBottom w:val="0"/>
      <w:divBdr>
        <w:top w:val="none" w:sz="0" w:space="0" w:color="auto"/>
        <w:left w:val="none" w:sz="0" w:space="0" w:color="auto"/>
        <w:bottom w:val="none" w:sz="0" w:space="0" w:color="auto"/>
        <w:right w:val="none" w:sz="0" w:space="0" w:color="auto"/>
      </w:divBdr>
    </w:div>
    <w:div w:id="1769227514">
      <w:bodyDiv w:val="1"/>
      <w:marLeft w:val="0"/>
      <w:marRight w:val="0"/>
      <w:marTop w:val="0"/>
      <w:marBottom w:val="0"/>
      <w:divBdr>
        <w:top w:val="none" w:sz="0" w:space="0" w:color="auto"/>
        <w:left w:val="none" w:sz="0" w:space="0" w:color="auto"/>
        <w:bottom w:val="none" w:sz="0" w:space="0" w:color="auto"/>
        <w:right w:val="none" w:sz="0" w:space="0" w:color="auto"/>
      </w:divBdr>
    </w:div>
    <w:div w:id="1774745341">
      <w:bodyDiv w:val="1"/>
      <w:marLeft w:val="0"/>
      <w:marRight w:val="0"/>
      <w:marTop w:val="0"/>
      <w:marBottom w:val="0"/>
      <w:divBdr>
        <w:top w:val="none" w:sz="0" w:space="0" w:color="auto"/>
        <w:left w:val="none" w:sz="0" w:space="0" w:color="auto"/>
        <w:bottom w:val="none" w:sz="0" w:space="0" w:color="auto"/>
        <w:right w:val="none" w:sz="0" w:space="0" w:color="auto"/>
      </w:divBdr>
    </w:div>
    <w:div w:id="1779711663">
      <w:bodyDiv w:val="1"/>
      <w:marLeft w:val="0"/>
      <w:marRight w:val="0"/>
      <w:marTop w:val="0"/>
      <w:marBottom w:val="0"/>
      <w:divBdr>
        <w:top w:val="none" w:sz="0" w:space="0" w:color="auto"/>
        <w:left w:val="none" w:sz="0" w:space="0" w:color="auto"/>
        <w:bottom w:val="none" w:sz="0" w:space="0" w:color="auto"/>
        <w:right w:val="none" w:sz="0" w:space="0" w:color="auto"/>
      </w:divBdr>
    </w:div>
    <w:div w:id="1782333013">
      <w:bodyDiv w:val="1"/>
      <w:marLeft w:val="0"/>
      <w:marRight w:val="0"/>
      <w:marTop w:val="0"/>
      <w:marBottom w:val="0"/>
      <w:divBdr>
        <w:top w:val="none" w:sz="0" w:space="0" w:color="auto"/>
        <w:left w:val="none" w:sz="0" w:space="0" w:color="auto"/>
        <w:bottom w:val="none" w:sz="0" w:space="0" w:color="auto"/>
        <w:right w:val="none" w:sz="0" w:space="0" w:color="auto"/>
      </w:divBdr>
    </w:div>
    <w:div w:id="1785273647">
      <w:bodyDiv w:val="1"/>
      <w:marLeft w:val="0"/>
      <w:marRight w:val="0"/>
      <w:marTop w:val="0"/>
      <w:marBottom w:val="0"/>
      <w:divBdr>
        <w:top w:val="none" w:sz="0" w:space="0" w:color="auto"/>
        <w:left w:val="none" w:sz="0" w:space="0" w:color="auto"/>
        <w:bottom w:val="none" w:sz="0" w:space="0" w:color="auto"/>
        <w:right w:val="none" w:sz="0" w:space="0" w:color="auto"/>
      </w:divBdr>
    </w:div>
    <w:div w:id="1786802167">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090241">
      <w:bodyDiv w:val="1"/>
      <w:marLeft w:val="0"/>
      <w:marRight w:val="0"/>
      <w:marTop w:val="0"/>
      <w:marBottom w:val="0"/>
      <w:divBdr>
        <w:top w:val="none" w:sz="0" w:space="0" w:color="auto"/>
        <w:left w:val="none" w:sz="0" w:space="0" w:color="auto"/>
        <w:bottom w:val="none" w:sz="0" w:space="0" w:color="auto"/>
        <w:right w:val="none" w:sz="0" w:space="0" w:color="auto"/>
      </w:divBdr>
    </w:div>
    <w:div w:id="1796943633">
      <w:bodyDiv w:val="1"/>
      <w:marLeft w:val="0"/>
      <w:marRight w:val="0"/>
      <w:marTop w:val="0"/>
      <w:marBottom w:val="0"/>
      <w:divBdr>
        <w:top w:val="none" w:sz="0" w:space="0" w:color="auto"/>
        <w:left w:val="none" w:sz="0" w:space="0" w:color="auto"/>
        <w:bottom w:val="none" w:sz="0" w:space="0" w:color="auto"/>
        <w:right w:val="none" w:sz="0" w:space="0" w:color="auto"/>
      </w:divBdr>
    </w:div>
    <w:div w:id="1798723030">
      <w:bodyDiv w:val="1"/>
      <w:marLeft w:val="0"/>
      <w:marRight w:val="0"/>
      <w:marTop w:val="0"/>
      <w:marBottom w:val="0"/>
      <w:divBdr>
        <w:top w:val="none" w:sz="0" w:space="0" w:color="auto"/>
        <w:left w:val="none" w:sz="0" w:space="0" w:color="auto"/>
        <w:bottom w:val="none" w:sz="0" w:space="0" w:color="auto"/>
        <w:right w:val="none" w:sz="0" w:space="0" w:color="auto"/>
      </w:divBdr>
    </w:div>
    <w:div w:id="1805853733">
      <w:bodyDiv w:val="1"/>
      <w:marLeft w:val="0"/>
      <w:marRight w:val="0"/>
      <w:marTop w:val="0"/>
      <w:marBottom w:val="0"/>
      <w:divBdr>
        <w:top w:val="none" w:sz="0" w:space="0" w:color="auto"/>
        <w:left w:val="none" w:sz="0" w:space="0" w:color="auto"/>
        <w:bottom w:val="none" w:sz="0" w:space="0" w:color="auto"/>
        <w:right w:val="none" w:sz="0" w:space="0" w:color="auto"/>
      </w:divBdr>
    </w:div>
    <w:div w:id="1809008911">
      <w:bodyDiv w:val="1"/>
      <w:marLeft w:val="0"/>
      <w:marRight w:val="0"/>
      <w:marTop w:val="0"/>
      <w:marBottom w:val="0"/>
      <w:divBdr>
        <w:top w:val="none" w:sz="0" w:space="0" w:color="auto"/>
        <w:left w:val="none" w:sz="0" w:space="0" w:color="auto"/>
        <w:bottom w:val="none" w:sz="0" w:space="0" w:color="auto"/>
        <w:right w:val="none" w:sz="0" w:space="0" w:color="auto"/>
      </w:divBdr>
    </w:div>
    <w:div w:id="1811242249">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6331512">
      <w:bodyDiv w:val="1"/>
      <w:marLeft w:val="0"/>
      <w:marRight w:val="0"/>
      <w:marTop w:val="0"/>
      <w:marBottom w:val="0"/>
      <w:divBdr>
        <w:top w:val="none" w:sz="0" w:space="0" w:color="auto"/>
        <w:left w:val="none" w:sz="0" w:space="0" w:color="auto"/>
        <w:bottom w:val="none" w:sz="0" w:space="0" w:color="auto"/>
        <w:right w:val="none" w:sz="0" w:space="0" w:color="auto"/>
      </w:divBdr>
    </w:div>
    <w:div w:id="1817721295">
      <w:bodyDiv w:val="1"/>
      <w:marLeft w:val="0"/>
      <w:marRight w:val="0"/>
      <w:marTop w:val="0"/>
      <w:marBottom w:val="0"/>
      <w:divBdr>
        <w:top w:val="none" w:sz="0" w:space="0" w:color="auto"/>
        <w:left w:val="none" w:sz="0" w:space="0" w:color="auto"/>
        <w:bottom w:val="none" w:sz="0" w:space="0" w:color="auto"/>
        <w:right w:val="none" w:sz="0" w:space="0" w:color="auto"/>
      </w:divBdr>
    </w:div>
    <w:div w:id="1819111071">
      <w:bodyDiv w:val="1"/>
      <w:marLeft w:val="0"/>
      <w:marRight w:val="0"/>
      <w:marTop w:val="0"/>
      <w:marBottom w:val="0"/>
      <w:divBdr>
        <w:top w:val="none" w:sz="0" w:space="0" w:color="auto"/>
        <w:left w:val="none" w:sz="0" w:space="0" w:color="auto"/>
        <w:bottom w:val="none" w:sz="0" w:space="0" w:color="auto"/>
        <w:right w:val="none" w:sz="0" w:space="0" w:color="auto"/>
      </w:divBdr>
    </w:div>
    <w:div w:id="1827932657">
      <w:bodyDiv w:val="1"/>
      <w:marLeft w:val="0"/>
      <w:marRight w:val="0"/>
      <w:marTop w:val="0"/>
      <w:marBottom w:val="0"/>
      <w:divBdr>
        <w:top w:val="none" w:sz="0" w:space="0" w:color="auto"/>
        <w:left w:val="none" w:sz="0" w:space="0" w:color="auto"/>
        <w:bottom w:val="none" w:sz="0" w:space="0" w:color="auto"/>
        <w:right w:val="none" w:sz="0" w:space="0" w:color="auto"/>
      </w:divBdr>
    </w:div>
    <w:div w:id="1828669865">
      <w:bodyDiv w:val="1"/>
      <w:marLeft w:val="0"/>
      <w:marRight w:val="0"/>
      <w:marTop w:val="0"/>
      <w:marBottom w:val="0"/>
      <w:divBdr>
        <w:top w:val="none" w:sz="0" w:space="0" w:color="auto"/>
        <w:left w:val="none" w:sz="0" w:space="0" w:color="auto"/>
        <w:bottom w:val="none" w:sz="0" w:space="0" w:color="auto"/>
        <w:right w:val="none" w:sz="0" w:space="0" w:color="auto"/>
      </w:divBdr>
    </w:div>
    <w:div w:id="1834490641">
      <w:bodyDiv w:val="1"/>
      <w:marLeft w:val="0"/>
      <w:marRight w:val="0"/>
      <w:marTop w:val="0"/>
      <w:marBottom w:val="0"/>
      <w:divBdr>
        <w:top w:val="none" w:sz="0" w:space="0" w:color="auto"/>
        <w:left w:val="none" w:sz="0" w:space="0" w:color="auto"/>
        <w:bottom w:val="none" w:sz="0" w:space="0" w:color="auto"/>
        <w:right w:val="none" w:sz="0" w:space="0" w:color="auto"/>
      </w:divBdr>
    </w:div>
    <w:div w:id="1839081606">
      <w:bodyDiv w:val="1"/>
      <w:marLeft w:val="0"/>
      <w:marRight w:val="0"/>
      <w:marTop w:val="0"/>
      <w:marBottom w:val="0"/>
      <w:divBdr>
        <w:top w:val="none" w:sz="0" w:space="0" w:color="auto"/>
        <w:left w:val="none" w:sz="0" w:space="0" w:color="auto"/>
        <w:bottom w:val="none" w:sz="0" w:space="0" w:color="auto"/>
        <w:right w:val="none" w:sz="0" w:space="0" w:color="auto"/>
      </w:divBdr>
    </w:div>
    <w:div w:id="1849254412">
      <w:bodyDiv w:val="1"/>
      <w:marLeft w:val="0"/>
      <w:marRight w:val="0"/>
      <w:marTop w:val="0"/>
      <w:marBottom w:val="0"/>
      <w:divBdr>
        <w:top w:val="none" w:sz="0" w:space="0" w:color="auto"/>
        <w:left w:val="none" w:sz="0" w:space="0" w:color="auto"/>
        <w:bottom w:val="none" w:sz="0" w:space="0" w:color="auto"/>
        <w:right w:val="none" w:sz="0" w:space="0" w:color="auto"/>
      </w:divBdr>
    </w:div>
    <w:div w:id="1852334305">
      <w:bodyDiv w:val="1"/>
      <w:marLeft w:val="0"/>
      <w:marRight w:val="0"/>
      <w:marTop w:val="0"/>
      <w:marBottom w:val="0"/>
      <w:divBdr>
        <w:top w:val="none" w:sz="0" w:space="0" w:color="auto"/>
        <w:left w:val="none" w:sz="0" w:space="0" w:color="auto"/>
        <w:bottom w:val="none" w:sz="0" w:space="0" w:color="auto"/>
        <w:right w:val="none" w:sz="0" w:space="0" w:color="auto"/>
      </w:divBdr>
    </w:div>
    <w:div w:id="1853179082">
      <w:bodyDiv w:val="1"/>
      <w:marLeft w:val="0"/>
      <w:marRight w:val="0"/>
      <w:marTop w:val="0"/>
      <w:marBottom w:val="0"/>
      <w:divBdr>
        <w:top w:val="none" w:sz="0" w:space="0" w:color="auto"/>
        <w:left w:val="none" w:sz="0" w:space="0" w:color="auto"/>
        <w:bottom w:val="none" w:sz="0" w:space="0" w:color="auto"/>
        <w:right w:val="none" w:sz="0" w:space="0" w:color="auto"/>
      </w:divBdr>
    </w:div>
    <w:div w:id="1853372285">
      <w:bodyDiv w:val="1"/>
      <w:marLeft w:val="0"/>
      <w:marRight w:val="0"/>
      <w:marTop w:val="0"/>
      <w:marBottom w:val="0"/>
      <w:divBdr>
        <w:top w:val="none" w:sz="0" w:space="0" w:color="auto"/>
        <w:left w:val="none" w:sz="0" w:space="0" w:color="auto"/>
        <w:bottom w:val="none" w:sz="0" w:space="0" w:color="auto"/>
        <w:right w:val="none" w:sz="0" w:space="0" w:color="auto"/>
      </w:divBdr>
    </w:div>
    <w:div w:id="1862082746">
      <w:bodyDiv w:val="1"/>
      <w:marLeft w:val="0"/>
      <w:marRight w:val="0"/>
      <w:marTop w:val="0"/>
      <w:marBottom w:val="0"/>
      <w:divBdr>
        <w:top w:val="none" w:sz="0" w:space="0" w:color="auto"/>
        <w:left w:val="none" w:sz="0" w:space="0" w:color="auto"/>
        <w:bottom w:val="none" w:sz="0" w:space="0" w:color="auto"/>
        <w:right w:val="none" w:sz="0" w:space="0" w:color="auto"/>
      </w:divBdr>
    </w:div>
    <w:div w:id="1870601303">
      <w:bodyDiv w:val="1"/>
      <w:marLeft w:val="0"/>
      <w:marRight w:val="0"/>
      <w:marTop w:val="0"/>
      <w:marBottom w:val="0"/>
      <w:divBdr>
        <w:top w:val="none" w:sz="0" w:space="0" w:color="auto"/>
        <w:left w:val="none" w:sz="0" w:space="0" w:color="auto"/>
        <w:bottom w:val="none" w:sz="0" w:space="0" w:color="auto"/>
        <w:right w:val="none" w:sz="0" w:space="0" w:color="auto"/>
      </w:divBdr>
    </w:div>
    <w:div w:id="1872835211">
      <w:bodyDiv w:val="1"/>
      <w:marLeft w:val="0"/>
      <w:marRight w:val="0"/>
      <w:marTop w:val="0"/>
      <w:marBottom w:val="0"/>
      <w:divBdr>
        <w:top w:val="none" w:sz="0" w:space="0" w:color="auto"/>
        <w:left w:val="none" w:sz="0" w:space="0" w:color="auto"/>
        <w:bottom w:val="none" w:sz="0" w:space="0" w:color="auto"/>
        <w:right w:val="none" w:sz="0" w:space="0" w:color="auto"/>
      </w:divBdr>
    </w:div>
    <w:div w:id="1878546553">
      <w:bodyDiv w:val="1"/>
      <w:marLeft w:val="0"/>
      <w:marRight w:val="0"/>
      <w:marTop w:val="0"/>
      <w:marBottom w:val="0"/>
      <w:divBdr>
        <w:top w:val="none" w:sz="0" w:space="0" w:color="auto"/>
        <w:left w:val="none" w:sz="0" w:space="0" w:color="auto"/>
        <w:bottom w:val="none" w:sz="0" w:space="0" w:color="auto"/>
        <w:right w:val="none" w:sz="0" w:space="0" w:color="auto"/>
      </w:divBdr>
    </w:div>
    <w:div w:id="1882011242">
      <w:bodyDiv w:val="1"/>
      <w:marLeft w:val="0"/>
      <w:marRight w:val="0"/>
      <w:marTop w:val="0"/>
      <w:marBottom w:val="0"/>
      <w:divBdr>
        <w:top w:val="none" w:sz="0" w:space="0" w:color="auto"/>
        <w:left w:val="none" w:sz="0" w:space="0" w:color="auto"/>
        <w:bottom w:val="none" w:sz="0" w:space="0" w:color="auto"/>
        <w:right w:val="none" w:sz="0" w:space="0" w:color="auto"/>
      </w:divBdr>
    </w:div>
    <w:div w:id="1884360933">
      <w:bodyDiv w:val="1"/>
      <w:marLeft w:val="0"/>
      <w:marRight w:val="0"/>
      <w:marTop w:val="0"/>
      <w:marBottom w:val="0"/>
      <w:divBdr>
        <w:top w:val="none" w:sz="0" w:space="0" w:color="auto"/>
        <w:left w:val="none" w:sz="0" w:space="0" w:color="auto"/>
        <w:bottom w:val="none" w:sz="0" w:space="0" w:color="auto"/>
        <w:right w:val="none" w:sz="0" w:space="0" w:color="auto"/>
      </w:divBdr>
    </w:div>
    <w:div w:id="1886869408">
      <w:bodyDiv w:val="1"/>
      <w:marLeft w:val="0"/>
      <w:marRight w:val="0"/>
      <w:marTop w:val="0"/>
      <w:marBottom w:val="0"/>
      <w:divBdr>
        <w:top w:val="none" w:sz="0" w:space="0" w:color="auto"/>
        <w:left w:val="none" w:sz="0" w:space="0" w:color="auto"/>
        <w:bottom w:val="none" w:sz="0" w:space="0" w:color="auto"/>
        <w:right w:val="none" w:sz="0" w:space="0" w:color="auto"/>
      </w:divBdr>
    </w:div>
    <w:div w:id="1888254406">
      <w:bodyDiv w:val="1"/>
      <w:marLeft w:val="0"/>
      <w:marRight w:val="0"/>
      <w:marTop w:val="0"/>
      <w:marBottom w:val="0"/>
      <w:divBdr>
        <w:top w:val="none" w:sz="0" w:space="0" w:color="auto"/>
        <w:left w:val="none" w:sz="0" w:space="0" w:color="auto"/>
        <w:bottom w:val="none" w:sz="0" w:space="0" w:color="auto"/>
        <w:right w:val="none" w:sz="0" w:space="0" w:color="auto"/>
      </w:divBdr>
    </w:div>
    <w:div w:id="1890266223">
      <w:bodyDiv w:val="1"/>
      <w:marLeft w:val="0"/>
      <w:marRight w:val="0"/>
      <w:marTop w:val="0"/>
      <w:marBottom w:val="0"/>
      <w:divBdr>
        <w:top w:val="none" w:sz="0" w:space="0" w:color="auto"/>
        <w:left w:val="none" w:sz="0" w:space="0" w:color="auto"/>
        <w:bottom w:val="none" w:sz="0" w:space="0" w:color="auto"/>
        <w:right w:val="none" w:sz="0" w:space="0" w:color="auto"/>
      </w:divBdr>
    </w:div>
    <w:div w:id="1894079858">
      <w:bodyDiv w:val="1"/>
      <w:marLeft w:val="0"/>
      <w:marRight w:val="0"/>
      <w:marTop w:val="0"/>
      <w:marBottom w:val="0"/>
      <w:divBdr>
        <w:top w:val="none" w:sz="0" w:space="0" w:color="auto"/>
        <w:left w:val="none" w:sz="0" w:space="0" w:color="auto"/>
        <w:bottom w:val="none" w:sz="0" w:space="0" w:color="auto"/>
        <w:right w:val="none" w:sz="0" w:space="0" w:color="auto"/>
      </w:divBdr>
    </w:div>
    <w:div w:id="1894661260">
      <w:bodyDiv w:val="1"/>
      <w:marLeft w:val="0"/>
      <w:marRight w:val="0"/>
      <w:marTop w:val="0"/>
      <w:marBottom w:val="0"/>
      <w:divBdr>
        <w:top w:val="none" w:sz="0" w:space="0" w:color="auto"/>
        <w:left w:val="none" w:sz="0" w:space="0" w:color="auto"/>
        <w:bottom w:val="none" w:sz="0" w:space="0" w:color="auto"/>
        <w:right w:val="none" w:sz="0" w:space="0" w:color="auto"/>
      </w:divBdr>
    </w:div>
    <w:div w:id="1900047129">
      <w:bodyDiv w:val="1"/>
      <w:marLeft w:val="0"/>
      <w:marRight w:val="0"/>
      <w:marTop w:val="0"/>
      <w:marBottom w:val="0"/>
      <w:divBdr>
        <w:top w:val="none" w:sz="0" w:space="0" w:color="auto"/>
        <w:left w:val="none" w:sz="0" w:space="0" w:color="auto"/>
        <w:bottom w:val="none" w:sz="0" w:space="0" w:color="auto"/>
        <w:right w:val="none" w:sz="0" w:space="0" w:color="auto"/>
      </w:divBdr>
    </w:div>
    <w:div w:id="1904945702">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4992982">
      <w:bodyDiv w:val="1"/>
      <w:marLeft w:val="0"/>
      <w:marRight w:val="0"/>
      <w:marTop w:val="0"/>
      <w:marBottom w:val="0"/>
      <w:divBdr>
        <w:top w:val="none" w:sz="0" w:space="0" w:color="auto"/>
        <w:left w:val="none" w:sz="0" w:space="0" w:color="auto"/>
        <w:bottom w:val="none" w:sz="0" w:space="0" w:color="auto"/>
        <w:right w:val="none" w:sz="0" w:space="0" w:color="auto"/>
      </w:divBdr>
    </w:div>
    <w:div w:id="1931156430">
      <w:bodyDiv w:val="1"/>
      <w:marLeft w:val="0"/>
      <w:marRight w:val="0"/>
      <w:marTop w:val="0"/>
      <w:marBottom w:val="0"/>
      <w:divBdr>
        <w:top w:val="none" w:sz="0" w:space="0" w:color="auto"/>
        <w:left w:val="none" w:sz="0" w:space="0" w:color="auto"/>
        <w:bottom w:val="none" w:sz="0" w:space="0" w:color="auto"/>
        <w:right w:val="none" w:sz="0" w:space="0" w:color="auto"/>
      </w:divBdr>
    </w:div>
    <w:div w:id="1945654203">
      <w:bodyDiv w:val="1"/>
      <w:marLeft w:val="0"/>
      <w:marRight w:val="0"/>
      <w:marTop w:val="0"/>
      <w:marBottom w:val="0"/>
      <w:divBdr>
        <w:top w:val="none" w:sz="0" w:space="0" w:color="auto"/>
        <w:left w:val="none" w:sz="0" w:space="0" w:color="auto"/>
        <w:bottom w:val="none" w:sz="0" w:space="0" w:color="auto"/>
        <w:right w:val="none" w:sz="0" w:space="0" w:color="auto"/>
      </w:divBdr>
    </w:div>
    <w:div w:id="1947348547">
      <w:bodyDiv w:val="1"/>
      <w:marLeft w:val="0"/>
      <w:marRight w:val="0"/>
      <w:marTop w:val="0"/>
      <w:marBottom w:val="0"/>
      <w:divBdr>
        <w:top w:val="none" w:sz="0" w:space="0" w:color="auto"/>
        <w:left w:val="none" w:sz="0" w:space="0" w:color="auto"/>
        <w:bottom w:val="none" w:sz="0" w:space="0" w:color="auto"/>
        <w:right w:val="none" w:sz="0" w:space="0" w:color="auto"/>
      </w:divBdr>
    </w:div>
    <w:div w:id="1964923162">
      <w:bodyDiv w:val="1"/>
      <w:marLeft w:val="0"/>
      <w:marRight w:val="0"/>
      <w:marTop w:val="0"/>
      <w:marBottom w:val="0"/>
      <w:divBdr>
        <w:top w:val="none" w:sz="0" w:space="0" w:color="auto"/>
        <w:left w:val="none" w:sz="0" w:space="0" w:color="auto"/>
        <w:bottom w:val="none" w:sz="0" w:space="0" w:color="auto"/>
        <w:right w:val="none" w:sz="0" w:space="0" w:color="auto"/>
      </w:divBdr>
    </w:div>
    <w:div w:id="1970427887">
      <w:bodyDiv w:val="1"/>
      <w:marLeft w:val="0"/>
      <w:marRight w:val="0"/>
      <w:marTop w:val="0"/>
      <w:marBottom w:val="0"/>
      <w:divBdr>
        <w:top w:val="none" w:sz="0" w:space="0" w:color="auto"/>
        <w:left w:val="none" w:sz="0" w:space="0" w:color="auto"/>
        <w:bottom w:val="none" w:sz="0" w:space="0" w:color="auto"/>
        <w:right w:val="none" w:sz="0" w:space="0" w:color="auto"/>
      </w:divBdr>
    </w:div>
    <w:div w:id="1970502674">
      <w:bodyDiv w:val="1"/>
      <w:marLeft w:val="0"/>
      <w:marRight w:val="0"/>
      <w:marTop w:val="0"/>
      <w:marBottom w:val="0"/>
      <w:divBdr>
        <w:top w:val="none" w:sz="0" w:space="0" w:color="auto"/>
        <w:left w:val="none" w:sz="0" w:space="0" w:color="auto"/>
        <w:bottom w:val="none" w:sz="0" w:space="0" w:color="auto"/>
        <w:right w:val="none" w:sz="0" w:space="0" w:color="auto"/>
      </w:divBdr>
    </w:div>
    <w:div w:id="1974210274">
      <w:bodyDiv w:val="1"/>
      <w:marLeft w:val="0"/>
      <w:marRight w:val="0"/>
      <w:marTop w:val="0"/>
      <w:marBottom w:val="0"/>
      <w:divBdr>
        <w:top w:val="none" w:sz="0" w:space="0" w:color="auto"/>
        <w:left w:val="none" w:sz="0" w:space="0" w:color="auto"/>
        <w:bottom w:val="none" w:sz="0" w:space="0" w:color="auto"/>
        <w:right w:val="none" w:sz="0" w:space="0" w:color="auto"/>
      </w:divBdr>
    </w:div>
    <w:div w:id="1974828724">
      <w:bodyDiv w:val="1"/>
      <w:marLeft w:val="0"/>
      <w:marRight w:val="0"/>
      <w:marTop w:val="0"/>
      <w:marBottom w:val="0"/>
      <w:divBdr>
        <w:top w:val="none" w:sz="0" w:space="0" w:color="auto"/>
        <w:left w:val="none" w:sz="0" w:space="0" w:color="auto"/>
        <w:bottom w:val="none" w:sz="0" w:space="0" w:color="auto"/>
        <w:right w:val="none" w:sz="0" w:space="0" w:color="auto"/>
      </w:divBdr>
      <w:divsChild>
        <w:div w:id="1862475357">
          <w:marLeft w:val="0"/>
          <w:marRight w:val="0"/>
          <w:marTop w:val="0"/>
          <w:marBottom w:val="0"/>
          <w:divBdr>
            <w:top w:val="none" w:sz="0" w:space="0" w:color="auto"/>
            <w:left w:val="none" w:sz="0" w:space="0" w:color="auto"/>
            <w:bottom w:val="none" w:sz="0" w:space="0" w:color="auto"/>
            <w:right w:val="none" w:sz="0" w:space="0" w:color="auto"/>
          </w:divBdr>
          <w:divsChild>
            <w:div w:id="1981376278">
              <w:marLeft w:val="0"/>
              <w:marRight w:val="0"/>
              <w:marTop w:val="0"/>
              <w:marBottom w:val="0"/>
              <w:divBdr>
                <w:top w:val="none" w:sz="0" w:space="0" w:color="auto"/>
                <w:left w:val="none" w:sz="0" w:space="0" w:color="auto"/>
                <w:bottom w:val="none" w:sz="0" w:space="0" w:color="auto"/>
                <w:right w:val="none" w:sz="0" w:space="0" w:color="auto"/>
              </w:divBdr>
              <w:divsChild>
                <w:div w:id="12349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56354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6008319">
      <w:bodyDiv w:val="1"/>
      <w:marLeft w:val="0"/>
      <w:marRight w:val="0"/>
      <w:marTop w:val="0"/>
      <w:marBottom w:val="0"/>
      <w:divBdr>
        <w:top w:val="none" w:sz="0" w:space="0" w:color="auto"/>
        <w:left w:val="none" w:sz="0" w:space="0" w:color="auto"/>
        <w:bottom w:val="none" w:sz="0" w:space="0" w:color="auto"/>
        <w:right w:val="none" w:sz="0" w:space="0" w:color="auto"/>
      </w:divBdr>
    </w:div>
    <w:div w:id="1987398287">
      <w:bodyDiv w:val="1"/>
      <w:marLeft w:val="0"/>
      <w:marRight w:val="0"/>
      <w:marTop w:val="0"/>
      <w:marBottom w:val="0"/>
      <w:divBdr>
        <w:top w:val="none" w:sz="0" w:space="0" w:color="auto"/>
        <w:left w:val="none" w:sz="0" w:space="0" w:color="auto"/>
        <w:bottom w:val="none" w:sz="0" w:space="0" w:color="auto"/>
        <w:right w:val="none" w:sz="0" w:space="0" w:color="auto"/>
      </w:divBdr>
    </w:div>
    <w:div w:id="1994286297">
      <w:bodyDiv w:val="1"/>
      <w:marLeft w:val="0"/>
      <w:marRight w:val="0"/>
      <w:marTop w:val="0"/>
      <w:marBottom w:val="0"/>
      <w:divBdr>
        <w:top w:val="none" w:sz="0" w:space="0" w:color="auto"/>
        <w:left w:val="none" w:sz="0" w:space="0" w:color="auto"/>
        <w:bottom w:val="none" w:sz="0" w:space="0" w:color="auto"/>
        <w:right w:val="none" w:sz="0" w:space="0" w:color="auto"/>
      </w:divBdr>
    </w:div>
    <w:div w:id="199780656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2348653">
      <w:bodyDiv w:val="1"/>
      <w:marLeft w:val="0"/>
      <w:marRight w:val="0"/>
      <w:marTop w:val="0"/>
      <w:marBottom w:val="0"/>
      <w:divBdr>
        <w:top w:val="none" w:sz="0" w:space="0" w:color="auto"/>
        <w:left w:val="none" w:sz="0" w:space="0" w:color="auto"/>
        <w:bottom w:val="none" w:sz="0" w:space="0" w:color="auto"/>
        <w:right w:val="none" w:sz="0" w:space="0" w:color="auto"/>
      </w:divBdr>
    </w:div>
    <w:div w:id="2019388262">
      <w:bodyDiv w:val="1"/>
      <w:marLeft w:val="0"/>
      <w:marRight w:val="0"/>
      <w:marTop w:val="0"/>
      <w:marBottom w:val="0"/>
      <w:divBdr>
        <w:top w:val="none" w:sz="0" w:space="0" w:color="auto"/>
        <w:left w:val="none" w:sz="0" w:space="0" w:color="auto"/>
        <w:bottom w:val="none" w:sz="0" w:space="0" w:color="auto"/>
        <w:right w:val="none" w:sz="0" w:space="0" w:color="auto"/>
      </w:divBdr>
    </w:div>
    <w:div w:id="2024436325">
      <w:bodyDiv w:val="1"/>
      <w:marLeft w:val="0"/>
      <w:marRight w:val="0"/>
      <w:marTop w:val="0"/>
      <w:marBottom w:val="0"/>
      <w:divBdr>
        <w:top w:val="none" w:sz="0" w:space="0" w:color="auto"/>
        <w:left w:val="none" w:sz="0" w:space="0" w:color="auto"/>
        <w:bottom w:val="none" w:sz="0" w:space="0" w:color="auto"/>
        <w:right w:val="none" w:sz="0" w:space="0" w:color="auto"/>
      </w:divBdr>
    </w:div>
    <w:div w:id="2032100809">
      <w:bodyDiv w:val="1"/>
      <w:marLeft w:val="0"/>
      <w:marRight w:val="0"/>
      <w:marTop w:val="0"/>
      <w:marBottom w:val="0"/>
      <w:divBdr>
        <w:top w:val="none" w:sz="0" w:space="0" w:color="auto"/>
        <w:left w:val="none" w:sz="0" w:space="0" w:color="auto"/>
        <w:bottom w:val="none" w:sz="0" w:space="0" w:color="auto"/>
        <w:right w:val="none" w:sz="0" w:space="0" w:color="auto"/>
      </w:divBdr>
    </w:div>
    <w:div w:id="2034766297">
      <w:bodyDiv w:val="1"/>
      <w:marLeft w:val="0"/>
      <w:marRight w:val="0"/>
      <w:marTop w:val="0"/>
      <w:marBottom w:val="0"/>
      <w:divBdr>
        <w:top w:val="none" w:sz="0" w:space="0" w:color="auto"/>
        <w:left w:val="none" w:sz="0" w:space="0" w:color="auto"/>
        <w:bottom w:val="none" w:sz="0" w:space="0" w:color="auto"/>
        <w:right w:val="none" w:sz="0" w:space="0" w:color="auto"/>
      </w:divBdr>
    </w:div>
    <w:div w:id="2046514186">
      <w:bodyDiv w:val="1"/>
      <w:marLeft w:val="0"/>
      <w:marRight w:val="0"/>
      <w:marTop w:val="0"/>
      <w:marBottom w:val="0"/>
      <w:divBdr>
        <w:top w:val="none" w:sz="0" w:space="0" w:color="auto"/>
        <w:left w:val="none" w:sz="0" w:space="0" w:color="auto"/>
        <w:bottom w:val="none" w:sz="0" w:space="0" w:color="auto"/>
        <w:right w:val="none" w:sz="0" w:space="0" w:color="auto"/>
      </w:divBdr>
    </w:div>
    <w:div w:id="2054226901">
      <w:bodyDiv w:val="1"/>
      <w:marLeft w:val="0"/>
      <w:marRight w:val="0"/>
      <w:marTop w:val="0"/>
      <w:marBottom w:val="0"/>
      <w:divBdr>
        <w:top w:val="none" w:sz="0" w:space="0" w:color="auto"/>
        <w:left w:val="none" w:sz="0" w:space="0" w:color="auto"/>
        <w:bottom w:val="none" w:sz="0" w:space="0" w:color="auto"/>
        <w:right w:val="none" w:sz="0" w:space="0" w:color="auto"/>
      </w:divBdr>
    </w:div>
    <w:div w:id="2056538182">
      <w:bodyDiv w:val="1"/>
      <w:marLeft w:val="0"/>
      <w:marRight w:val="0"/>
      <w:marTop w:val="0"/>
      <w:marBottom w:val="0"/>
      <w:divBdr>
        <w:top w:val="none" w:sz="0" w:space="0" w:color="auto"/>
        <w:left w:val="none" w:sz="0" w:space="0" w:color="auto"/>
        <w:bottom w:val="none" w:sz="0" w:space="0" w:color="auto"/>
        <w:right w:val="none" w:sz="0" w:space="0" w:color="auto"/>
      </w:divBdr>
    </w:div>
    <w:div w:id="2056541683">
      <w:bodyDiv w:val="1"/>
      <w:marLeft w:val="0"/>
      <w:marRight w:val="0"/>
      <w:marTop w:val="0"/>
      <w:marBottom w:val="0"/>
      <w:divBdr>
        <w:top w:val="none" w:sz="0" w:space="0" w:color="auto"/>
        <w:left w:val="none" w:sz="0" w:space="0" w:color="auto"/>
        <w:bottom w:val="none" w:sz="0" w:space="0" w:color="auto"/>
        <w:right w:val="none" w:sz="0" w:space="0" w:color="auto"/>
      </w:divBdr>
    </w:div>
    <w:div w:id="2065176501">
      <w:bodyDiv w:val="1"/>
      <w:marLeft w:val="0"/>
      <w:marRight w:val="0"/>
      <w:marTop w:val="0"/>
      <w:marBottom w:val="0"/>
      <w:divBdr>
        <w:top w:val="none" w:sz="0" w:space="0" w:color="auto"/>
        <w:left w:val="none" w:sz="0" w:space="0" w:color="auto"/>
        <w:bottom w:val="none" w:sz="0" w:space="0" w:color="auto"/>
        <w:right w:val="none" w:sz="0" w:space="0" w:color="auto"/>
      </w:divBdr>
    </w:div>
    <w:div w:id="206532437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10662653">
      <w:bodyDiv w:val="1"/>
      <w:marLeft w:val="0"/>
      <w:marRight w:val="0"/>
      <w:marTop w:val="0"/>
      <w:marBottom w:val="0"/>
      <w:divBdr>
        <w:top w:val="none" w:sz="0" w:space="0" w:color="auto"/>
        <w:left w:val="none" w:sz="0" w:space="0" w:color="auto"/>
        <w:bottom w:val="none" w:sz="0" w:space="0" w:color="auto"/>
        <w:right w:val="none" w:sz="0" w:space="0" w:color="auto"/>
      </w:divBdr>
    </w:div>
    <w:div w:id="2111316634">
      <w:bodyDiv w:val="1"/>
      <w:marLeft w:val="0"/>
      <w:marRight w:val="0"/>
      <w:marTop w:val="0"/>
      <w:marBottom w:val="0"/>
      <w:divBdr>
        <w:top w:val="none" w:sz="0" w:space="0" w:color="auto"/>
        <w:left w:val="none" w:sz="0" w:space="0" w:color="auto"/>
        <w:bottom w:val="none" w:sz="0" w:space="0" w:color="auto"/>
        <w:right w:val="none" w:sz="0" w:space="0" w:color="auto"/>
      </w:divBdr>
    </w:div>
    <w:div w:id="2112047544">
      <w:bodyDiv w:val="1"/>
      <w:marLeft w:val="0"/>
      <w:marRight w:val="0"/>
      <w:marTop w:val="0"/>
      <w:marBottom w:val="0"/>
      <w:divBdr>
        <w:top w:val="none" w:sz="0" w:space="0" w:color="auto"/>
        <w:left w:val="none" w:sz="0" w:space="0" w:color="auto"/>
        <w:bottom w:val="none" w:sz="0" w:space="0" w:color="auto"/>
        <w:right w:val="none" w:sz="0" w:space="0" w:color="auto"/>
      </w:divBdr>
    </w:div>
    <w:div w:id="2132936494">
      <w:bodyDiv w:val="1"/>
      <w:marLeft w:val="0"/>
      <w:marRight w:val="0"/>
      <w:marTop w:val="0"/>
      <w:marBottom w:val="0"/>
      <w:divBdr>
        <w:top w:val="none" w:sz="0" w:space="0" w:color="auto"/>
        <w:left w:val="none" w:sz="0" w:space="0" w:color="auto"/>
        <w:bottom w:val="none" w:sz="0" w:space="0" w:color="auto"/>
        <w:right w:val="none" w:sz="0" w:space="0" w:color="auto"/>
      </w:divBdr>
    </w:div>
    <w:div w:id="2142259233">
      <w:bodyDiv w:val="1"/>
      <w:marLeft w:val="0"/>
      <w:marRight w:val="0"/>
      <w:marTop w:val="0"/>
      <w:marBottom w:val="0"/>
      <w:divBdr>
        <w:top w:val="none" w:sz="0" w:space="0" w:color="auto"/>
        <w:left w:val="none" w:sz="0" w:space="0" w:color="auto"/>
        <w:bottom w:val="none" w:sz="0" w:space="0" w:color="auto"/>
        <w:right w:val="none" w:sz="0" w:space="0" w:color="auto"/>
      </w:divBdr>
    </w:div>
    <w:div w:id="2142914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ezgray/Downloads/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7869EE1EF74987DA1A8432B92CBF"/>
        <w:category>
          <w:name w:val="General"/>
          <w:gallery w:val="placeholder"/>
        </w:category>
        <w:types>
          <w:type w:val="bbPlcHdr"/>
        </w:types>
        <w:behaviors>
          <w:behavior w:val="content"/>
        </w:behaviors>
        <w:guid w:val="{41B96A57-13BE-794B-8FD6-E056CD8C4D2B}"/>
      </w:docPartPr>
      <w:docPartBody>
        <w:p w:rsidR="00851161" w:rsidRDefault="00851161">
          <w:pPr>
            <w:pStyle w:val="999B7869EE1EF74987DA1A8432B92CBF"/>
          </w:pPr>
          <w:r w:rsidRPr="007F73ED">
            <w:rPr>
              <w:noProof/>
              <w:lang w:bidi="en-GB"/>
            </w:rPr>
            <w:t>[Title Here, up to 12 Words, on One to Two Lines]</w:t>
          </w:r>
        </w:p>
      </w:docPartBody>
    </w:docPart>
    <w:docPart>
      <w:docPartPr>
        <w:name w:val="2A64C9BA023AFA468C0C6CC35E66291F"/>
        <w:category>
          <w:name w:val="General"/>
          <w:gallery w:val="placeholder"/>
        </w:category>
        <w:types>
          <w:type w:val="bbPlcHdr"/>
        </w:types>
        <w:behaviors>
          <w:behavior w:val="content"/>
        </w:behaviors>
        <w:guid w:val="{88AB5166-98E3-6447-880D-C5EFCFC85008}"/>
      </w:docPartPr>
      <w:docPartBody>
        <w:p w:rsidR="00851161" w:rsidRDefault="00851161">
          <w:pPr>
            <w:pStyle w:val="2A64C9BA023AFA468C0C6CC35E66291F"/>
          </w:pPr>
          <w:r w:rsidRPr="007F73ED">
            <w:rPr>
              <w:noProof/>
              <w:lang w:bidi="en-GB"/>
            </w:rPr>
            <w:t>Abstract</w:t>
          </w:r>
        </w:p>
      </w:docPartBody>
    </w:docPart>
    <w:docPart>
      <w:docPartPr>
        <w:name w:val="3DF8CC8AC2F28949B1F4667887F4C2FE"/>
        <w:category>
          <w:name w:val="General"/>
          <w:gallery w:val="placeholder"/>
        </w:category>
        <w:types>
          <w:type w:val="bbPlcHdr"/>
        </w:types>
        <w:behaviors>
          <w:behavior w:val="content"/>
        </w:behaviors>
        <w:guid w:val="{58E19A4F-0AF2-EC43-9FC8-3C64A6EE098E}"/>
      </w:docPartPr>
      <w:docPartBody>
        <w:p w:rsidR="00851161" w:rsidRDefault="00851161">
          <w:pPr>
            <w:pStyle w:val="3DF8CC8AC2F28949B1F4667887F4C2FE"/>
          </w:pPr>
          <w:r w:rsidRPr="007F73ED">
            <w:rPr>
              <w:noProof/>
              <w:lang w:bidi="en-GB"/>
            </w:rPr>
            <w:t>Figures title:</w:t>
          </w:r>
        </w:p>
      </w:docPartBody>
    </w:docPart>
    <w:docPart>
      <w:docPartPr>
        <w:name w:val="9F06B77602F8F349884B365CEC6E22C1"/>
        <w:category>
          <w:name w:val="General"/>
          <w:gallery w:val="placeholder"/>
        </w:category>
        <w:types>
          <w:type w:val="bbPlcHdr"/>
        </w:types>
        <w:behaviors>
          <w:behavior w:val="content"/>
        </w:behaviors>
        <w:guid w:val="{961BA319-48FE-634D-A870-805DF225CAA3}"/>
      </w:docPartPr>
      <w:docPartBody>
        <w:p w:rsidR="00851161" w:rsidRDefault="00851161">
          <w:pPr>
            <w:pStyle w:val="9F06B77602F8F349884B365CEC6E22C1"/>
          </w:pPr>
          <w:r w:rsidRPr="007F73ED">
            <w:rPr>
              <w:noProof/>
              <w:lang w:bidi="en-GB"/>
            </w:rP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161"/>
    <w:rsid w:val="000018D2"/>
    <w:rsid w:val="000931F7"/>
    <w:rsid w:val="002B28FE"/>
    <w:rsid w:val="00305EA3"/>
    <w:rsid w:val="00851161"/>
    <w:rsid w:val="00F74E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9B7869EE1EF74987DA1A8432B92CBF">
    <w:name w:val="999B7869EE1EF74987DA1A8432B92CBF"/>
  </w:style>
  <w:style w:type="paragraph" w:customStyle="1" w:styleId="2A64C9BA023AFA468C0C6CC35E66291F">
    <w:name w:val="2A64C9BA023AFA468C0C6CC35E66291F"/>
  </w:style>
  <w:style w:type="character" w:styleId="Emphasis">
    <w:name w:val="Emphasis"/>
    <w:basedOn w:val="DefaultParagraphFont"/>
    <w:uiPriority w:val="4"/>
    <w:unhideWhenUsed/>
    <w:qFormat/>
    <w:rPr>
      <w:i/>
      <w:iCs/>
    </w:rPr>
  </w:style>
  <w:style w:type="paragraph" w:customStyle="1" w:styleId="3DF8CC8AC2F28949B1F4667887F4C2FE">
    <w:name w:val="3DF8CC8AC2F28949B1F4667887F4C2FE"/>
  </w:style>
  <w:style w:type="paragraph" w:customStyle="1" w:styleId="9F06B77602F8F349884B365CEC6E22C1">
    <w:name w:val="9F06B77602F8F349884B365CEC6E22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3d map via osm</Abstract>
  <CompanyAddress/>
  <CompanyPhone/>
  <CompanyFax/>
  <CompanyEmail/>
</CoverPageProperties>
</file>

<file path=customXml/item2.xml><?xml version="1.0" encoding="utf-8"?>
<b:Sources xmlns:b="http://schemas.openxmlformats.org/officeDocument/2006/bibliography" SelectedStyle="/IEEE2006OfficeOnline.xsl" StyleName="IEEE" Version="2006">
  <b:Source>
    <b:Tag>Dav21</b:Tag>
    <b:SourceType>InternetSite</b:SourceType>
    <b:Guid>{CF9A7C9C-59FA-AB48-8C4F-F28632784A3F}</b:Guid>
    <b:Title>£24m management school building now open at Lancaster University</b:Title>
    <b:URL>https://www.lep.co.uk/business/ps24m-management-school-building-now-open-at-lancaster-university-3245393</b:URL>
    <b:ProductionCompany>Lancashire Post</b:ProductionCompany>
    <b:Year>2021</b:Year>
    <b:Month>May</b:Month>
    <b:Day>21</b:Day>
    <b:YearAccessed>2023</b:YearAccessed>
    <b:MonthAccessed>March</b:MonthAccessed>
    <b:DayAccessed>9</b:DayAccessed>
    <b:Author>
      <b:Author>
        <b:NameList>
          <b:Person>
            <b:Last>Nowell</b:Last>
            <b:First>David</b:First>
          </b:Person>
        </b:NameList>
      </b:Author>
    </b:Author>
    <b:RefOrder>5</b:RefOrder>
  </b:Source>
  <b:Source>
    <b:Tag>tag23</b:Tag>
    <b:SourceType>InternetSite</b:SourceType>
    <b:Guid>{06C1CE9C-D554-1640-B45F-73871D049478}</b:Guid>
    <b:Title>Database statistics</b:Title>
    <b:URL>https://taginfo.openstreetmap.org/reports/database_statistics</b:URL>
    <b:YearAccessed>2023</b:YearAccessed>
    <b:MonthAccessed>February</b:MonthAccessed>
    <b:DayAccessed>27</b:DayAccessed>
    <b:Author>
      <b:Author>
        <b:Corporate>Taginfo</b:Corporate>
      </b:Author>
    </b:Author>
    <b:RefOrder>8</b:RefOrder>
  </b:Source>
  <b:Source>
    <b:Tag>Eva18</b:Tag>
    <b:SourceType>InternetSite</b:SourceType>
    <b:Guid>{B4D07601-FFA7-D24A-B8A1-876A0A6F97D3}</b:Guid>
    <b:Author>
      <b:Author>
        <b:NameList>
          <b:Person>
            <b:Last>Andrews</b:Last>
            <b:First>Evan</b:First>
          </b:Person>
        </b:NameList>
      </b:Author>
    </b:Author>
    <b:Title>8 Remarkable Early Maps</b:Title>
    <b:URL>https://www.history.com/news/8-remarkable-early-maps</b:URL>
    <b:Year>2018</b:Year>
    <b:Month>August</b:Month>
    <b:Day>22</b:Day>
    <b:YearAccessed>2023</b:YearAccessed>
    <b:MonthAccessed>March</b:MonthAccessed>
    <b:DayAccessed>11</b:DayAccessed>
    <b:RefOrder>1</b:RefOrder>
  </b:Source>
  <b:Source>
    <b:Tag>Eli20</b:Tag>
    <b:SourceType>InternetSite</b:SourceType>
    <b:Guid>{8EFEFE95-DCC4-5644-9D82-3775193DAB6E}</b:Guid>
    <b:Author>
      <b:Author>
        <b:NameList>
          <b:Person>
            <b:Last>Reid</b:Last>
            <b:First>Elizabeth</b:First>
          </b:Person>
        </b:NameList>
      </b:Author>
    </b:Author>
    <b:Title>A look back at 15 years of mapping the world</b:Title>
    <b:URL>https://blog.google/products/maps/look-back-15-years-mapping-world/</b:URL>
    <b:Year>2020</b:Year>
    <b:Month>February</b:Month>
    <b:Day>06</b:Day>
    <b:YearAccessed>2023</b:YearAccessed>
    <b:MonthAccessed>March</b:MonthAccessed>
    <b:DayAccessed>11</b:DayAccessed>
    <b:RefOrder>4</b:RefOrder>
  </b:Source>
  <b:Source>
    <b:Tag>Mob23</b:Tag>
    <b:SourceType>InternetSite</b:SourceType>
    <b:Guid>{DC892EE8-9779-2E4B-8ECC-EC8D6B95AD4D}</b:Guid>
    <b:Author>
      <b:Author>
        <b:Corporate>Mobile Phone Museum</b:Corporate>
      </b:Author>
    </b:Author>
    <b:Title>Benefon ESC!</b:Title>
    <b:URL>https://www.mobilephonemuseum.com/phone-detail/esc</b:URL>
    <b:YearAccessed>2023</b:YearAccessed>
    <b:MonthAccessed>March</b:MonthAccessed>
    <b:DayAccessed>10</b:DayAccessed>
    <b:RefOrder>2</b:RefOrder>
  </b:Source>
  <b:Source>
    <b:Tag>AFr23</b:Tag>
    <b:SourceType>InternetSite</b:SourceType>
    <b:Guid>{0561879D-6057-1E47-8675-C9FEE1640618}</b:Guid>
    <b:Author>
      <b:Author>
        <b:Corporate>A-Frame</b:Corporate>
      </b:Author>
    </b:Author>
    <b:Title>Entity-Component-System</b:Title>
    <b:URL>https://aframe.io/docs/1.4.0/introduction/entity-component-system.html</b:URL>
    <b:YearAccessed>2023</b:YearAccessed>
    <b:MonthAccessed>March</b:MonthAccessed>
    <b:DayAccessed>11</b:DayAccessed>
    <b:RefOrder>9</b:RefOrder>
  </b:Source>
  <b:Source>
    <b:Tag>Sta22</b:Tag>
    <b:SourceType>InternetSite</b:SourceType>
    <b:Guid>{8AD55DAD-85EE-5F47-9C24-48994B7066DE}</b:Guid>
    <b:Title>Most popular mobile apps in the United Kingdom (UK) in September 2022, by reach [Graph]</b:Title>
    <b:URL>https://www-statista-com.ezproxy.lancs.ac.uk/statistics/1282098/top-mobile-apps-uk-by-reach/</b:URL>
    <b:Year>2022</b:Year>
    <b:YearAccessed>2023</b:YearAccessed>
    <b:MonthAccessed>March</b:MonthAccessed>
    <b:DayAccessed>12</b:DayAccessed>
    <b:Month>September</b:Month>
    <b:ProductionCompany>UKOM</b:ProductionCompany>
    <b:RefOrder>6</b:RefOrder>
  </b:Source>
  <b:Source>
    <b:Tag>Lea23</b:Tag>
    <b:SourceType>InternetSite</b:SourceType>
    <b:Guid>{D048D8F4-62EF-1B45-84D5-765B1A72DF33}</b:Guid>
    <b:Title>Leading mapping apps in the United States in 2022, by downloads [Graph]</b:Title>
    <b:URL>https://www-statista-com.ezproxy.lancs.ac.uk/statistics/865413/most-popular-us-mapping-apps-ranked-by-audience/</b:URL>
    <b:ProductionCompany>AppMagic</b:ProductionCompany>
    <b:Year>2023</b:Year>
    <b:Month>February</b:Month>
    <b:Day>07</b:Day>
    <b:YearAccessed>2023</b:YearAccessed>
    <b:MonthAccessed>March</b:MonthAccessed>
    <b:DayAccessed>12</b:DayAccessed>
    <b:RefOrder>7</b:RefOrder>
  </b:Source>
  <b:Source>
    <b:Tag>Sta23</b:Tag>
    <b:SourceType>InternetSite</b:SourceType>
    <b:Guid>{35003CB9-62A6-D243-8950-5EFE4C7F0256}</b:Guid>
    <b:Title>Navigation - Worldwide</b:Title>
    <b:URL>https://www-statista-com.ezproxy.lancs.ac.uk/outlook/dmo/app/navigation/worldwide#revenue</b:URL>
    <b:YearAccessed>2023</b:YearAccessed>
    <b:MonthAccessed>March</b:MonthAccessed>
    <b:DayAccessed>11</b:DayAccessed>
    <b:ProductionCompany>Statista</b:ProductionCompany>
    <b:Year>2023</b:Year>
    <b:Month>February</b:Month>
    <b:RefOrder>3</b:RefOrder>
  </b:Source>
  <b:Source>
    <b:Tag>Rob19</b:Tag>
    <b:SourceType>InternetSite</b:SourceType>
    <b:Guid>{2A4FB604-5783-844B-B6EA-28E04B74DE69}</b:Guid>
    <b:Author>
      <b:Author>
        <b:NameList>
          <b:Person>
            <b:Last>Kaiser</b:Last>
            <b:First>Robert</b:First>
          </b:Person>
        </b:NameList>
      </b:Author>
    </b:Author>
    <b:Title>VR Map - OpenStreetMap goes WebVR</b:Title>
    <b:URL>https://vrmap.kairo.at</b:URL>
    <b:RefOrder>10</b:RefOrder>
  </b:Source>
  <b:Source>
    <b:Tag>Sha15</b:Tag>
    <b:SourceType>InternetSite</b:SourceType>
    <b:Guid>{0E87CFAA-9A1A-914A-9975-D25D832631AB}</b:Guid>
    <b:Author>
      <b:Author>
        <b:NameList>
          <b:Person>
            <b:Last>Nishry</b:Last>
            <b:First>Shanee</b:First>
          </b:Person>
        </b:NameList>
      </b:Author>
    </b:Author>
    <b:Title>Game Performance: Geometry Instancing</b:Title>
    <b:URL>https://android-developers.googleblog.com/2015/05/game-performance-geometry-instancing.html</b:URL>
    <b:Year>2015</b:Year>
    <b:Month>May</b:Month>
    <b:Day>25</b:Day>
    <b:YearAccessed>2023</b:YearAccessed>
    <b:MonthAccessed>March</b:MonthAccessed>
    <b:DayAccessed>19</b:DayAccessed>
    <b:RefOrder>11</b:RefOrder>
  </b:Source>
  <b:Source>
    <b:Tag>Dia</b:Tag>
    <b:SourceType>InternetSite</b:SourceType>
    <b:Guid>{62A2929C-8913-9C4B-BB16-E83CB2616A90}</b:Guid>
    <b:Author>
      <b:Author>
        <b:NameList>
          <b:Person>
            <b:Last>Mackenzie</b:Last>
            <b:First>Diarmid</b:First>
          </b:Person>
        </b:NameList>
      </b:Author>
    </b:Author>
    <b:Title>instanced-mesh</b:Title>
    <b:URL>https://github.com/diarmidmackenzie/instanced-mesh</b:URL>
    <b:RefOrder>12</b:RefOrder>
  </b:Source>
  <b:Source>
    <b:Tag>Dou</b:Tag>
    <b:SourceType>InternetSite</b:SourceType>
    <b:Guid>{A03787BC-BB20-9F4D-86F4-CC37FB2581EB}</b:Guid>
    <b:Author>
      <b:Author>
        <b:NameList>
          <b:Person>
            <b:Last>Reeder</b:Last>
            <b:First>Doug</b:First>
          </b:Person>
        </b:NameList>
      </b:Author>
    </b:Author>
    <b:Title>aframe-simple-sun-sky</b:Title>
    <b:URL>https://github.com/DougReeder/aframe-simple-sun-sky</b:URL>
    <b:RefOrder>13</b:RefOrder>
  </b:Source>
  <b:Source>
    <b:Tag>Ren</b:Tag>
    <b:SourceType>InternetSite</b:SourceType>
    <b:Guid>{0823E3B6-B79E-0145-BA22-07862F2AB1E9}</b:Guid>
    <b:Author>
      <b:Author>
        <b:NameList>
          <b:Person>
            <b:Last>Zing</b:Last>
            <b:First>Render</b:First>
          </b:Person>
        </b:NameList>
      </b:Author>
    </b:Author>
    <b:Title>Low Poly Tree 1</b:Title>
    <b:URL>https://sketchfab.com/3d-models/low-poly-tree-1-ad78e0142e0c444391757d6db6101c40</b:URL>
    <b:RefOrder>14</b:RefOrder>
  </b:Source>
  <b:Source>
    <b:Tag>Ren1</b:Tag>
    <b:SourceType>InternetSite</b:SourceType>
    <b:Guid>{2E44C797-7BB3-2141-A326-93B92BF78CBD}</b:Guid>
    <b:Author>
      <b:Author>
        <b:NameList>
          <b:Person>
            <b:Last>Zing</b:Last>
            <b:First>Render</b:First>
          </b:Person>
        </b:NameList>
      </b:Author>
    </b:Author>
    <b:Title>Low Poly Tree 2</b:Title>
    <b:URL>https://sketchfab.com/3d-models/low-poly-tree-2-73eb8c73bd6c4a8db4e02dbb6bfcffcf</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32912B-4930-4942-90C5-C49F057DC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tf03982351_win32.dotx</Template>
  <TotalTime>0</TotalTime>
  <Pages>26</Pages>
  <Words>5904</Words>
  <Characters>33653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Interactive 3D Map via OpenStreetMap</vt:lpstr>
    </vt:vector>
  </TitlesOfParts>
  <Company/>
  <LinksUpToDate>false</LinksUpToDate>
  <CharactersWithSpaces>39479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3D Map via OpenStreetMap</dc:title>
  <dc:subject/>
  <dc:creator>Melchizedek Gray</dc:creator>
  <cp:keywords/>
  <dc:description/>
  <cp:lastModifiedBy>Gray, Kez</cp:lastModifiedBy>
  <cp:revision>2</cp:revision>
  <dcterms:created xsi:type="dcterms:W3CDTF">2023-03-21T13:56:00Z</dcterms:created>
  <dcterms:modified xsi:type="dcterms:W3CDTF">2023-03-21T13:56:00Z</dcterms:modified>
</cp:coreProperties>
</file>